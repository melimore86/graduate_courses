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5BC0A" w14:textId="738AAF7C" w:rsidR="007F5B4C" w:rsidRPr="00C109C3" w:rsidRDefault="007F5B4C" w:rsidP="008D7E31">
      <w:pPr>
        <w:pStyle w:val="Heading4"/>
        <w:spacing w:line="360" w:lineRule="auto"/>
        <w:rPr>
          <w:rFonts w:ascii="Times New Roman" w:hAnsi="Times New Roman" w:cs="Times New Roman"/>
          <w:color w:val="000000" w:themeColor="text1"/>
        </w:rPr>
      </w:pPr>
      <w:commentRangeStart w:id="0"/>
      <w:r w:rsidRPr="00C109C3">
        <w:rPr>
          <w:rFonts w:ascii="Times New Roman" w:hAnsi="Times New Roman" w:cs="Times New Roman"/>
          <w:color w:val="000000" w:themeColor="text1"/>
        </w:rPr>
        <w:t>Chapter</w:t>
      </w:r>
      <w:commentRangeEnd w:id="0"/>
      <w:r w:rsidR="005602C8">
        <w:rPr>
          <w:rStyle w:val="CommentReference"/>
          <w:rFonts w:asciiTheme="minorHAnsi" w:eastAsiaTheme="minorHAnsi" w:hAnsiTheme="minorHAnsi" w:cstheme="minorBidi"/>
          <w:b w:val="0"/>
          <w:bCs w:val="0"/>
          <w:color w:val="auto"/>
        </w:rPr>
        <w:commentReference w:id="0"/>
      </w:r>
      <w:r w:rsidRPr="00C109C3">
        <w:rPr>
          <w:rFonts w:ascii="Times New Roman" w:hAnsi="Times New Roman" w:cs="Times New Roman"/>
          <w:color w:val="000000" w:themeColor="text1"/>
        </w:rPr>
        <w:t xml:space="preserve"> 1</w:t>
      </w:r>
    </w:p>
    <w:p w14:paraId="6A38F66C" w14:textId="40373915"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Establishing a progressive data management workflow for biological data to inform adaptive management decisions</w:t>
      </w:r>
    </w:p>
    <w:p w14:paraId="26526E6B" w14:textId="77777777" w:rsidR="008D7E31" w:rsidRPr="00C109C3" w:rsidRDefault="008D7E31" w:rsidP="008D7E31">
      <w:pPr>
        <w:pStyle w:val="BodyText"/>
        <w:spacing w:line="360" w:lineRule="auto"/>
        <w:rPr>
          <w:rFonts w:ascii="Times New Roman" w:hAnsi="Times New Roman" w:cs="Times New Roman"/>
          <w:b/>
          <w:bCs/>
        </w:rPr>
      </w:pPr>
    </w:p>
    <w:p w14:paraId="4362C8E6"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Abstract</w:t>
      </w:r>
    </w:p>
    <w:p w14:paraId="3FC20B14" w14:textId="08C84B01"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rPr>
        <w:t xml:space="preserve">Advances in technology such as expanded remote sensing and animal tracking platforms have triggered rapid expansion of data available for ecologists and natural resource scientists to understand how plants, animals, and their environments interact and respond to anthropogenic change.  </w:t>
      </w:r>
      <w:r w:rsidRPr="00C109C3">
        <w:rPr>
          <w:rFonts w:ascii="Times New Roman" w:hAnsi="Times New Roman" w:cs="Times New Roman"/>
          <w:color w:val="000000" w:themeColor="text1"/>
        </w:rPr>
        <w:t>This increase in new data creates both opportunities for learning and challenges for managing these data and creating data workflows that lead to reproducible results.  We customized a modern data workflow for continuous and discrete long-term ecological data to assist in adaptive decision</w:t>
      </w:r>
      <w:ins w:id="1" w:author="Mossa,Joann" w:date="2021-01-11T18:13:00Z">
        <w:r w:rsidR="005602C8">
          <w:rPr>
            <w:rFonts w:ascii="Times New Roman" w:hAnsi="Times New Roman" w:cs="Times New Roman"/>
            <w:color w:val="000000" w:themeColor="text1"/>
          </w:rPr>
          <w:t>-</w:t>
        </w:r>
      </w:ins>
      <w:del w:id="2" w:author="Mossa,Joann" w:date="2021-01-11T18:13:00Z">
        <w:r w:rsidRPr="00C109C3" w:rsidDel="005602C8">
          <w:rPr>
            <w:rFonts w:ascii="Times New Roman" w:hAnsi="Times New Roman" w:cs="Times New Roman"/>
            <w:color w:val="000000" w:themeColor="text1"/>
          </w:rPr>
          <w:delText xml:space="preserve"> </w:delText>
        </w:r>
      </w:del>
      <w:r w:rsidRPr="00C109C3">
        <w:rPr>
          <w:rFonts w:ascii="Times New Roman" w:hAnsi="Times New Roman" w:cs="Times New Roman"/>
          <w:color w:val="000000" w:themeColor="text1"/>
        </w:rPr>
        <w:t xml:space="preserve">making related to a large habitat restoration project.  This workflow focuses on the data management concerns commonly encountered with large restoration efforts such as simultaneously managing data from autonomous sensors and field observations to inform ongoing restoration efforts. To promote reproducibility in our workflows and reduce data collection errors, we incorporated specific standards into our program including (1) standardizing field datasheets linked to an electronic data entry platform; (2) performing quality assurance and control (QA/QC); (3) creating scripts to analyze data and inform decision making; and (4) use a version control workflow to track changes to data, </w:t>
      </w:r>
      <w:proofErr w:type="gramStart"/>
      <w:r w:rsidRPr="00C109C3">
        <w:rPr>
          <w:rFonts w:ascii="Times New Roman" w:hAnsi="Times New Roman" w:cs="Times New Roman"/>
          <w:color w:val="000000" w:themeColor="text1"/>
        </w:rPr>
        <w:t>scripts</w:t>
      </w:r>
      <w:proofErr w:type="gramEnd"/>
      <w:r w:rsidRPr="00C109C3">
        <w:rPr>
          <w:rFonts w:ascii="Times New Roman" w:hAnsi="Times New Roman" w:cs="Times New Roman"/>
          <w:color w:val="000000" w:themeColor="text1"/>
        </w:rPr>
        <w:t xml:space="preserve"> and documents. The workflow uses </w:t>
      </w:r>
      <w:proofErr w:type="gramStart"/>
      <w:r w:rsidRPr="00C109C3">
        <w:rPr>
          <w:rFonts w:ascii="Times New Roman" w:hAnsi="Times New Roman" w:cs="Times New Roman"/>
          <w:color w:val="000000" w:themeColor="text1"/>
        </w:rPr>
        <w:t>open source</w:t>
      </w:r>
      <w:proofErr w:type="gramEnd"/>
      <w:r w:rsidRPr="00C109C3">
        <w:rPr>
          <w:rFonts w:ascii="Times New Roman" w:hAnsi="Times New Roman" w:cs="Times New Roman"/>
          <w:color w:val="000000" w:themeColor="text1"/>
        </w:rPr>
        <w:t xml:space="preserve"> software and tools to create a modern-day data management structure and is an example which could be implemented in many research efforts. </w:t>
      </w:r>
    </w:p>
    <w:p w14:paraId="122FCAD8"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Introduction and Background</w:t>
      </w:r>
    </w:p>
    <w:p w14:paraId="4E858C5F" w14:textId="3B4EECEF"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w:t>
      </w:r>
      <w:commentRangeStart w:id="3"/>
      <w:r w:rsidRPr="00C109C3">
        <w:rPr>
          <w:rFonts w:ascii="Times New Roman" w:hAnsi="Times New Roman" w:cs="Times New Roman"/>
          <w:color w:val="000000" w:themeColor="text1"/>
        </w:rPr>
        <w:t xml:space="preserve">As an example, </w:t>
      </w:r>
      <w:commentRangeEnd w:id="3"/>
      <w:r w:rsidR="005602C8">
        <w:rPr>
          <w:rStyle w:val="CommentReference"/>
        </w:rPr>
        <w:lastRenderedPageBreak/>
        <w:commentReference w:id="3"/>
      </w:r>
      <w:r w:rsidRPr="00C109C3">
        <w:rPr>
          <w:rFonts w:ascii="Times New Roman" w:hAnsi="Times New Roman" w:cs="Times New Roman"/>
          <w:color w:val="000000" w:themeColor="text1"/>
        </w:rPr>
        <w:t>advancements in sensor technology have allowed for significant changes in water quality monitoring such as transitioning from discrete single location and single point in time sample collections to real-time continuous observations at multiple locations (</w:t>
      </w:r>
      <w:sdt>
        <w:sdtPr>
          <w:rPr>
            <w:rFonts w:ascii="Times New Roman" w:hAnsi="Times New Roman" w:cs="Times New Roman"/>
            <w:color w:val="000000"/>
          </w:rPr>
          <w:tag w:val="MENDELEY_CITATION_880a4292-2fc7-4525-9afe-3a8d178be3c7"/>
          <w:id w:val="-291059432"/>
          <w:placeholder>
            <w:docPart w:val="F5119324234B4C058E016F466C3277ED"/>
          </w:placeholder>
        </w:sdtPr>
        <w:sdtContent>
          <w:r w:rsidRPr="00C109C3">
            <w:rPr>
              <w:rFonts w:ascii="Times New Roman" w:hAnsi="Times New Roman" w:cs="Times New Roman"/>
              <w:color w:val="000000"/>
            </w:rPr>
            <w:t>(Martinelli et al., 2016)</w:t>
          </w:r>
        </w:sdtContent>
      </w:sdt>
      <w:r w:rsidRPr="00C109C3">
        <w:rPr>
          <w:rFonts w:ascii="Times New Roman" w:hAnsi="Times New Roman" w:cs="Times New Roman"/>
          <w:color w:val="000000" w:themeColor="text1"/>
        </w:rPr>
        <w:t xml:space="preserve">). While the scale and technological capacity of many monitoring programs has increased these </w:t>
      </w:r>
      <w:proofErr w:type="gramStart"/>
      <w:r w:rsidRPr="00C109C3">
        <w:rPr>
          <w:rFonts w:ascii="Times New Roman" w:hAnsi="Times New Roman" w:cs="Times New Roman"/>
          <w:color w:val="000000" w:themeColor="text1"/>
        </w:rPr>
        <w:t>monitoring</w:t>
      </w:r>
      <w:proofErr w:type="gramEnd"/>
      <w:r w:rsidRPr="00C109C3">
        <w:rPr>
          <w:rFonts w:ascii="Times New Roman" w:hAnsi="Times New Roman" w:cs="Times New Roman"/>
          <w:color w:val="000000" w:themeColor="text1"/>
        </w:rPr>
        <w:t xml:space="preserve"> programs are still most often conceived, planned, and used by personnel trained as biologists and not data scientists.  The lack of training in basic data management, curation, and workflow of data generated from these types of data collection platforms was demonstrated in a recent NSF (National Science Foundation) survey </w:t>
      </w:r>
      <w:sdt>
        <w:sdtPr>
          <w:rPr>
            <w:rFonts w:ascii="Times New Roman" w:hAnsi="Times New Roman" w:cs="Times New Roman"/>
            <w:color w:val="000000"/>
          </w:rPr>
          <w:tag w:val="MENDELEY_CITATION_74a9d7f9-a728-433a-994a-0622b8daaa0b"/>
          <w:id w:val="-90470087"/>
          <w:placeholder>
            <w:docPart w:val="F5119324234B4C058E016F466C3277ED"/>
          </w:placeholder>
        </w:sdt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which highlighted that of the 704 scientists who participated in the survey, “data skills” (e.g. multi-step workflows, ability to store, share and publish data) was identified as the largest unmet need </w:t>
      </w:r>
      <w:sdt>
        <w:sdtPr>
          <w:rPr>
            <w:rFonts w:ascii="Times New Roman" w:hAnsi="Times New Roman" w:cs="Times New Roman"/>
            <w:color w:val="000000"/>
          </w:rPr>
          <w:tag w:val="MENDELEY_CITATION_1c30d3e7-6149-46cd-bf7f-01487ee5ba09"/>
          <w:id w:val="-193840941"/>
          <w:placeholder>
            <w:docPart w:val="F5119324234B4C058E016F466C3277ED"/>
          </w:placeholder>
        </w:sdtPr>
        <w:sdtContent>
          <w:r w:rsidRPr="00C109C3">
            <w:rPr>
              <w:rFonts w:ascii="Times New Roman" w:hAnsi="Times New Roman" w:cs="Times New Roman"/>
              <w:color w:val="000000"/>
            </w:rPr>
            <w:t xml:space="preserve">(Barone et al., </w:t>
          </w:r>
          <w:r w:rsidR="009F1D42" w:rsidRPr="00C109C3">
            <w:rPr>
              <w:rFonts w:ascii="Times New Roman" w:hAnsi="Times New Roman" w:cs="Times New Roman"/>
              <w:color w:val="000000"/>
            </w:rPr>
            <w:t>2017</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w:t>
      </w:r>
    </w:p>
    <w:p w14:paraId="7466F26C" w14:textId="77777777" w:rsidR="008D7E31" w:rsidRPr="00C109C3" w:rsidRDefault="008D7E31" w:rsidP="008D7E31">
      <w:pPr>
        <w:pStyle w:val="FirstParagraph"/>
        <w:spacing w:line="360" w:lineRule="auto"/>
        <w:rPr>
          <w:rFonts w:ascii="Times New Roman" w:hAnsi="Times New Roman" w:cs="Times New Roman"/>
          <w:color w:val="000000" w:themeColor="text1"/>
        </w:rPr>
      </w:pPr>
      <w:bookmarkStart w:id="4" w:name="continuous-data-management-and-analyses"/>
      <w:bookmarkStart w:id="5" w:name="adaptive-management"/>
      <w:bookmarkEnd w:id="4"/>
      <w:bookmarkEnd w:id="5"/>
      <w:r w:rsidRPr="00C109C3">
        <w:rPr>
          <w:rFonts w:ascii="Times New Roman" w:eastAsiaTheme="majorEastAsia" w:hAnsi="Times New Roman" w:cs="Times New Roman"/>
          <w:b/>
          <w:bCs/>
          <w:color w:val="000000" w:themeColor="text1"/>
        </w:rPr>
        <w:tab/>
      </w:r>
      <w:r w:rsidRPr="00C109C3">
        <w:rPr>
          <w:rFonts w:ascii="Times New Roman" w:hAnsi="Times New Roman" w:cs="Times New Roman"/>
          <w:color w:val="000000" w:themeColor="text1"/>
        </w:rPr>
        <w:t xml:space="preserve">The US Gulf of Mexico region is undergoing a large restoration effort to reverse observed declines in key ecosystem components including seagrass, fish communities, and oyster reefs using funding from the consolidated Deepwater Horizon settlements (see https://www.nfwf.org/gulf/Pages/home.aspx as an example). These restoration projects vary in spatial scale, but, like other restoration efforts, these projects have data collection and evaluation efforts that occur frequently throughout the project. Several of the restoration programs in this funding program require basic adaptive management concepts be used to guide restoration actions </w:t>
      </w:r>
      <w:sdt>
        <w:sdtPr>
          <w:rPr>
            <w:rFonts w:ascii="Times New Roman" w:hAnsi="Times New Roman" w:cs="Times New Roman"/>
            <w:color w:val="000000"/>
          </w:rPr>
          <w:tag w:val="MENDELEY_CITATION_6eae5147-4fb9-4bf7-bf8e-eaa7d2da68c4"/>
          <w:id w:val="165611868"/>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Zedler</w:t>
          </w:r>
          <w:proofErr w:type="spellEnd"/>
          <w:r w:rsidRPr="00C109C3">
            <w:rPr>
              <w:rFonts w:ascii="Times New Roman" w:hAnsi="Times New Roman" w:cs="Times New Roman"/>
              <w:color w:val="000000"/>
            </w:rPr>
            <w:t>, 2017)</w:t>
          </w:r>
        </w:sdtContent>
      </w:sdt>
      <w:r w:rsidRPr="00C109C3">
        <w:rPr>
          <w:rFonts w:ascii="Times New Roman" w:hAnsi="Times New Roman" w:cs="Times New Roman"/>
          <w:color w:val="000000" w:themeColor="text1"/>
        </w:rPr>
        <w:t xml:space="preserve">.  Under this framework, decisions related to restoration actions are made iteratively based on stating, testing, and updating hypotheses based on observed outcomes (Figure 1).  In a restoration context, this information can be used to inform the restoration actions such type of substrate to use in an oyster restoration project or monitoring program design as the project is ongoing, increasing efficiency by maximizing return on investment from restoration dollars. Doing so requires a data management plan designed to improve restoration actions by maximizing learning from previous and ongoing restoration efforts </w:t>
      </w:r>
      <w:sdt>
        <w:sdtPr>
          <w:rPr>
            <w:rFonts w:ascii="Times New Roman" w:hAnsi="Times New Roman" w:cs="Times New Roman"/>
            <w:color w:val="000000" w:themeColor="text1"/>
          </w:rPr>
          <w:tag w:val="MENDELEY_CITATION_94da4f58-afed-462a-8c55-5526cdc640a6"/>
          <w:id w:val="-1857339921"/>
          <w:placeholder>
            <w:docPart w:val="F5119324234B4C058E016F466C3277ED"/>
          </w:placeholder>
        </w:sdtPr>
        <w:sdtContent>
          <w:r w:rsidRPr="00C109C3">
            <w:rPr>
              <w:rFonts w:ascii="Times New Roman" w:eastAsia="Times New Roman" w:hAnsi="Times New Roman" w:cs="Times New Roman"/>
            </w:rPr>
            <w:t xml:space="preserve">(Tompkins &amp; </w:t>
          </w:r>
          <w:proofErr w:type="spellStart"/>
          <w:r w:rsidRPr="00C109C3">
            <w:rPr>
              <w:rFonts w:ascii="Times New Roman" w:eastAsia="Times New Roman" w:hAnsi="Times New Roman" w:cs="Times New Roman"/>
            </w:rPr>
            <w:t>Adger</w:t>
          </w:r>
          <w:proofErr w:type="spellEnd"/>
          <w:r w:rsidRPr="00C109C3">
            <w:rPr>
              <w:rFonts w:ascii="Times New Roman" w:eastAsia="Times New Roman" w:hAnsi="Times New Roman" w:cs="Times New Roman"/>
            </w:rPr>
            <w:t>, 2004)</w:t>
          </w:r>
        </w:sdtContent>
      </w:sdt>
      <w:r w:rsidRPr="00C109C3">
        <w:rPr>
          <w:rFonts w:ascii="Times New Roman" w:hAnsi="Times New Roman" w:cs="Times New Roman"/>
          <w:color w:val="000000" w:themeColor="text1"/>
        </w:rPr>
        <w:t xml:space="preserve">.  </w:t>
      </w:r>
    </w:p>
    <w:p w14:paraId="2C6F183D" w14:textId="77777777"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 and river discharge.  This project generates data from multiple sources </w:t>
      </w:r>
      <w:r w:rsidRPr="00C109C3">
        <w:rPr>
          <w:rFonts w:ascii="Times New Roman" w:hAnsi="Times New Roman" w:cs="Times New Roman"/>
          <w:color w:val="000000" w:themeColor="text1"/>
        </w:rPr>
        <w:lastRenderedPageBreak/>
        <w:t>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multiple spatial locations. For both cases, there is a need to capture and process data to meet standards and then complete routine analyses of these data to ensure they are useful for informing project objectives and questions. This is critical because this project by design uses adaptive management principles to inform the restoration through an interactive process of collecting data, analyzing these data, and informing restoration actions from these analyses. For this project to efficiently operate in an adaptive management framework, we developed a system which captures data as it is collected, guides the data to analyses, documents data and analyses decisions via version control, and archives and makes these data available for long-term reproducible exploration.  Here we describe this data management system and the structure and decisions made in implementing the system to improve data quality and reduce the likelihood of data collection and errors in analyses.</w:t>
      </w:r>
    </w:p>
    <w:p w14:paraId="3D01B181" w14:textId="77777777" w:rsidR="008D7E31" w:rsidRPr="00C109C3" w:rsidRDefault="008D7E31" w:rsidP="008D7E31">
      <w:pPr>
        <w:pStyle w:val="FirstParagraph"/>
        <w:spacing w:line="360" w:lineRule="auto"/>
        <w:rPr>
          <w:rFonts w:ascii="Times New Roman" w:eastAsiaTheme="majorEastAsia" w:hAnsi="Times New Roman" w:cs="Times New Roman"/>
          <w:b/>
          <w:bCs/>
          <w:color w:val="000000" w:themeColor="text1"/>
        </w:rPr>
      </w:pPr>
      <w:commentRangeStart w:id="6"/>
      <w:r w:rsidRPr="00C109C3">
        <w:rPr>
          <w:rFonts w:ascii="Times New Roman" w:eastAsiaTheme="majorEastAsia" w:hAnsi="Times New Roman" w:cs="Times New Roman"/>
          <w:b/>
          <w:bCs/>
          <w:color w:val="000000" w:themeColor="text1"/>
        </w:rPr>
        <w:t>#### Box 1. Terminology</w:t>
      </w:r>
      <w:commentRangeEnd w:id="6"/>
      <w:r w:rsidR="005602C8">
        <w:rPr>
          <w:rStyle w:val="CommentReference"/>
        </w:rPr>
        <w:commentReference w:id="6"/>
      </w:r>
    </w:p>
    <w:p w14:paraId="0503776F" w14:textId="77777777" w:rsidR="008D7E31" w:rsidRPr="00C109C3" w:rsidRDefault="008D7E31" w:rsidP="008D7E31">
      <w:pPr>
        <w:pStyle w:val="BodyText"/>
        <w:spacing w:after="0" w:line="360" w:lineRule="auto"/>
        <w:rPr>
          <w:rFonts w:ascii="Times New Roman" w:hAnsi="Times New Roman" w:cs="Times New Roman"/>
          <w:color w:val="000000" w:themeColor="text1"/>
        </w:rPr>
      </w:pPr>
      <w:r w:rsidRPr="00C109C3">
        <w:rPr>
          <w:rFonts w:ascii="Times New Roman" w:eastAsiaTheme="majorEastAsia" w:hAnsi="Times New Roman" w:cs="Times New Roman"/>
          <w:b/>
          <w:bCs/>
          <w:color w:val="000000" w:themeColor="text1"/>
        </w:rPr>
        <w:t>“Living data”</w:t>
      </w:r>
    </w:p>
    <w:p w14:paraId="7109A16E" w14:textId="20946D9E" w:rsidR="008D7E31" w:rsidRPr="00C109C3" w:rsidRDefault="008D7E31" w:rsidP="008D7E31">
      <w:pPr>
        <w:pStyle w:val="BodyText"/>
        <w:spacing w:before="0" w:after="0"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  Living data” are defined as data which are continuously collected and updated </w:t>
      </w:r>
      <w:sdt>
        <w:sdtPr>
          <w:rPr>
            <w:rFonts w:ascii="Times New Roman" w:hAnsi="Times New Roman" w:cs="Times New Roman"/>
            <w:color w:val="000000"/>
          </w:rPr>
          <w:tag w:val="MENDELEY_CITATION_0778f518-032c-4517-ac96-70ea795e1139"/>
          <w:id w:val="-1297674859"/>
          <w:placeholder>
            <w:docPart w:val="F5119324234B4C058E016F466C3277ED"/>
          </w:placeholder>
        </w:sdtPr>
        <w:sdtContent>
          <w:r w:rsidRPr="00C109C3">
            <w:rPr>
              <w:rFonts w:ascii="Times New Roman" w:hAnsi="Times New Roman" w:cs="Times New Roman"/>
              <w:color w:val="000000"/>
            </w:rPr>
            <w:t xml:space="preserve">(Yenni et al., </w:t>
          </w:r>
          <w:r w:rsidR="00CF11F4" w:rsidRPr="00C109C3">
            <w:rPr>
              <w:rFonts w:ascii="Times New Roman" w:hAnsi="Times New Roman" w:cs="Times New Roman"/>
              <w:color w:val="000000"/>
            </w:rPr>
            <w:t>2018</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 xml:space="preserve">.  These types of data are critical to adaptive learning to inform restoration and management actions. Examples of learning as part of a restoration project includes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data to be completed to help draw inferences on how the system of interest is responding to the restoration action. This idea of iteratively integrating new data, analyses, and comparing these outcomes with previously stated objectives is not new and is a central aspect of the adaptive management process for natural resources as originally described (Holling 1978; Walters 1986). </w:t>
      </w:r>
    </w:p>
    <w:p w14:paraId="63C5EF89" w14:textId="77777777" w:rsidR="00EA5B4E" w:rsidRDefault="00EA5B4E" w:rsidP="008D7E31">
      <w:pPr>
        <w:pStyle w:val="BodyText"/>
        <w:spacing w:line="360" w:lineRule="auto"/>
        <w:rPr>
          <w:rFonts w:ascii="Times New Roman" w:hAnsi="Times New Roman" w:cs="Times New Roman"/>
          <w:b/>
          <w:bCs/>
          <w:color w:val="000000" w:themeColor="text1"/>
        </w:rPr>
      </w:pPr>
    </w:p>
    <w:p w14:paraId="1982FD70" w14:textId="1F71974C"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Adaptive management</w:t>
      </w:r>
    </w:p>
    <w:p w14:paraId="51416A8F"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By design, an adaptive management system requires rapid feedback loops between data collection, analyses, and interpretation to drive the process of updating knowledge, examining management and restoration options, making </w:t>
      </w:r>
      <w:proofErr w:type="gramStart"/>
      <w:r w:rsidRPr="00C109C3">
        <w:rPr>
          <w:rFonts w:ascii="Times New Roman" w:hAnsi="Times New Roman" w:cs="Times New Roman"/>
          <w:color w:val="000000" w:themeColor="text1"/>
        </w:rPr>
        <w:t>decisions</w:t>
      </w:r>
      <w:proofErr w:type="gramEnd"/>
      <w:r w:rsidRPr="00C109C3">
        <w:rPr>
          <w:rFonts w:ascii="Times New Roman" w:hAnsi="Times New Roman" w:cs="Times New Roman"/>
          <w:color w:val="000000" w:themeColor="text1"/>
        </w:rPr>
        <w:t xml:space="preserve"> and implementing actions </w:t>
      </w:r>
      <w:sdt>
        <w:sdtPr>
          <w:rPr>
            <w:rFonts w:ascii="Times New Roman" w:hAnsi="Times New Roman" w:cs="Times New Roman"/>
            <w:color w:val="000000" w:themeColor="text1"/>
          </w:rPr>
          <w:tag w:val="MENDELEY_CITATION_be29038d-4e78-4ac3-8489-cac0442c4265"/>
          <w:id w:val="269278844"/>
          <w:placeholder>
            <w:docPart w:val="F5119324234B4C058E016F466C3277ED"/>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Nie</w:t>
          </w:r>
          <w:proofErr w:type="spellEnd"/>
          <w:r w:rsidRPr="00C109C3">
            <w:rPr>
              <w:rFonts w:ascii="Times New Roman" w:eastAsia="Times New Roman" w:hAnsi="Times New Roman" w:cs="Times New Roman"/>
            </w:rPr>
            <w:t xml:space="preserve"> &amp; Schultz, 2012)</w:t>
          </w:r>
        </w:sdtContent>
      </w:sdt>
      <w:r w:rsidRPr="00C109C3">
        <w:rPr>
          <w:rFonts w:ascii="Times New Roman" w:hAnsi="Times New Roman" w:cs="Times New Roman"/>
          <w:color w:val="000000" w:themeColor="text1"/>
        </w:rPr>
        <w:t>.  This process is repeated (Figure 1) to improve management actions such as identifying the best restoration approach. Data used must meet quality assurance/quality control (</w:t>
      </w:r>
      <w:bookmarkStart w:id="7" w:name="_Hlk62550775"/>
      <w:r w:rsidRPr="00C109C3">
        <w:rPr>
          <w:rFonts w:ascii="Times New Roman" w:hAnsi="Times New Roman" w:cs="Times New Roman"/>
          <w:color w:val="000000" w:themeColor="text1"/>
        </w:rPr>
        <w:t>QA/QC</w:t>
      </w:r>
      <w:bookmarkEnd w:id="7"/>
      <w:r w:rsidRPr="00C109C3">
        <w:rPr>
          <w:rFonts w:ascii="Times New Roman" w:hAnsi="Times New Roman" w:cs="Times New Roman"/>
          <w:color w:val="000000" w:themeColor="text1"/>
        </w:rPr>
        <w:t xml:space="preserve">) protocols to identify and correct inconsistencies and errors in field or sensor observations before these data are used in an analysis. Errors in these data, or delays in producing the data in a framework useable for analysis, can quickly lead to a breakdown in the adaptive learning process either in terms of slowing the analyses and limiting their utility for timely decision making, or worse, erroneously informing the decision-making process because of errors in data management or analyses. </w:t>
      </w:r>
    </w:p>
    <w:p w14:paraId="55A1C49E"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8"/>
      <w:r w:rsidRPr="00C109C3">
        <w:rPr>
          <w:rFonts w:ascii="Times New Roman" w:hAnsi="Times New Roman" w:cs="Times New Roman"/>
          <w:noProof/>
        </w:rPr>
        <w:drawing>
          <wp:inline distT="0" distB="0" distL="0" distR="0" wp14:anchorId="5ADD4FC3" wp14:editId="7749C706">
            <wp:extent cx="5203221" cy="3703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7692" t="-1" r="4747" b="16767"/>
                    <a:stretch/>
                  </pic:blipFill>
                  <pic:spPr bwMode="auto">
                    <a:xfrm>
                      <a:off x="0" y="0"/>
                      <a:ext cx="5204218" cy="3704665"/>
                    </a:xfrm>
                    <a:prstGeom prst="rect">
                      <a:avLst/>
                    </a:prstGeom>
                    <a:noFill/>
                    <a:ln>
                      <a:noFill/>
                    </a:ln>
                    <a:extLst>
                      <a:ext uri="{53640926-AAD7-44D8-BBD7-CCE9431645EC}">
                        <a14:shadowObscured xmlns:a14="http://schemas.microsoft.com/office/drawing/2010/main"/>
                      </a:ext>
                    </a:extLst>
                  </pic:spPr>
                </pic:pic>
              </a:graphicData>
            </a:graphic>
          </wp:inline>
        </w:drawing>
      </w:r>
      <w:commentRangeEnd w:id="8"/>
      <w:r w:rsidR="005602C8">
        <w:rPr>
          <w:rStyle w:val="CommentReference"/>
        </w:rPr>
        <w:commentReference w:id="8"/>
      </w:r>
      <w:r w:rsidRPr="00C109C3">
        <w:rPr>
          <w:rFonts w:ascii="Times New Roman" w:hAnsi="Times New Roman" w:cs="Times New Roman"/>
          <w:color w:val="000000" w:themeColor="text1"/>
        </w:rPr>
        <w:br w:type="textWrapping" w:clear="all"/>
      </w:r>
    </w:p>
    <w:p w14:paraId="3A00C4FB"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9"/>
      <w:commentRangeStart w:id="10"/>
      <w:r w:rsidRPr="00C109C3">
        <w:rPr>
          <w:rFonts w:ascii="Times New Roman" w:hAnsi="Times New Roman" w:cs="Times New Roman"/>
          <w:color w:val="000000" w:themeColor="text1"/>
        </w:rPr>
        <w:t xml:space="preserve">Figure 1- The adaptive management process for ecological restoration projects. </w:t>
      </w:r>
      <w:commentRangeEnd w:id="9"/>
      <w:r w:rsidR="005602C8">
        <w:rPr>
          <w:rStyle w:val="CommentReference"/>
        </w:rPr>
        <w:commentReference w:id="9"/>
      </w:r>
      <w:commentRangeEnd w:id="10"/>
      <w:r w:rsidR="005602C8">
        <w:rPr>
          <w:rStyle w:val="CommentReference"/>
        </w:rPr>
        <w:commentReference w:id="10"/>
      </w:r>
    </w:p>
    <w:p w14:paraId="3709CDDE" w14:textId="77777777" w:rsidR="00EA5B4E" w:rsidRDefault="00EA5B4E" w:rsidP="008D7E31">
      <w:pPr>
        <w:pStyle w:val="BodyText"/>
        <w:spacing w:line="360" w:lineRule="auto"/>
        <w:rPr>
          <w:rFonts w:ascii="Times New Roman" w:hAnsi="Times New Roman" w:cs="Times New Roman"/>
          <w:b/>
          <w:bCs/>
          <w:color w:val="000000" w:themeColor="text1"/>
        </w:rPr>
      </w:pPr>
    </w:p>
    <w:p w14:paraId="4A919405" w14:textId="3B834C10"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Version control</w:t>
      </w:r>
    </w:p>
    <w:p w14:paraId="4DE85E8E"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Version control software is a type of software that helps to manage documents, scripts of computer code, and other developmental information documents that are shared and iteratively updated over time.  The key purpose of using version control software is to document and confirm that changes in content are intended and planned. The advantages of using version control (1) a version control system saves all versions of a file, (2) version control records who made what changes to specific files and makes the user write detailed notes about what they changed (3) allows these changes to be undone if needed, (4) can facilitate reproducibility and transparency of project code and decision making </w:t>
      </w:r>
      <w:sdt>
        <w:sdtPr>
          <w:rPr>
            <w:rFonts w:ascii="Times New Roman" w:hAnsi="Times New Roman" w:cs="Times New Roman"/>
            <w:color w:val="000000"/>
          </w:rPr>
          <w:tag w:val="MENDELEY_CITATION_9fc2889d-fc74-4c86-9926-3e51042c63cc"/>
          <w:id w:val="1427391948"/>
          <w:placeholder>
            <w:docPart w:val="F5119324234B4C058E016F466C3277ED"/>
          </w:placeholder>
        </w:sdtPr>
        <w:sdtContent>
          <w:r w:rsidRPr="00C109C3">
            <w:rPr>
              <w:rFonts w:ascii="Times New Roman" w:hAnsi="Times New Roman" w:cs="Times New Roman"/>
              <w:color w:val="000000"/>
            </w:rPr>
            <w:t>(Ram, 2013)</w:t>
          </w:r>
        </w:sdtContent>
      </w:sdt>
      <w:r w:rsidRPr="00C109C3">
        <w:rPr>
          <w:rFonts w:ascii="Times New Roman" w:hAnsi="Times New Roman" w:cs="Times New Roman"/>
          <w:color w:val="000000" w:themeColor="text1"/>
        </w:rPr>
        <w:t xml:space="preserve">.  Version control can be incorporated into a data workflow using software such as Github (https://github.com). </w:t>
      </w:r>
    </w:p>
    <w:p w14:paraId="66804626"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62101477"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1DEE1251" w14:textId="77777777"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drawing>
          <wp:inline distT="0" distB="0" distL="0" distR="0" wp14:anchorId="6465338E" wp14:editId="1977AA87">
            <wp:extent cx="5943600" cy="374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51417548" w14:textId="3EEBBBC9"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t>Figure 2 – Generalized version control workflow for the LCR project, detailed workflow information can be found here (</w:t>
      </w:r>
      <w:commentRangeStart w:id="11"/>
      <w:r w:rsidR="00D64032" w:rsidRPr="00D64032">
        <w:rPr>
          <w:rFonts w:ascii="Times New Roman" w:hAnsi="Times New Roman" w:cs="Times New Roman"/>
          <w:noProof/>
        </w:rPr>
        <w:t>https://doi.org/10.5281/zenodo.4319177</w:t>
      </w:r>
      <w:commentRangeEnd w:id="11"/>
      <w:r w:rsidR="005602C8">
        <w:rPr>
          <w:rStyle w:val="CommentReference"/>
        </w:rPr>
        <w:commentReference w:id="11"/>
      </w:r>
      <w:r w:rsidRPr="00C109C3">
        <w:rPr>
          <w:rFonts w:ascii="Times New Roman" w:hAnsi="Times New Roman" w:cs="Times New Roman"/>
          <w:noProof/>
        </w:rPr>
        <w:t>).</w:t>
      </w:r>
    </w:p>
    <w:p w14:paraId="573D2C69"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 xml:space="preserve">#### End of Box 1 </w:t>
      </w:r>
    </w:p>
    <w:p w14:paraId="60DDAF81" w14:textId="1F88CF62"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LCR project collects data on multiple parameters to measure ecosystem response to oyster reef restoration.  One response metric are observations of water conductivity and temperature collected hourly from autonomous sensors.  These types of data are measured and recorded by the sensor and are output in a standard format than can be interpreted for analyses directly by a computer.  A second metric are counts of oysters at locations where restoration has been done (restored sites) and sites where restoration has not been done (wild oyster bars).  Oyster counts are made by people conducting the fieldwork during winter low tide events.  These data are collected by people and then must be entered into a computer as a standard data form before these data can be analyzed. We created a data management workflow to efficiently process and analyze data from </w:t>
      </w:r>
      <w:proofErr w:type="gramStart"/>
      <w:r w:rsidRPr="00C109C3">
        <w:rPr>
          <w:rFonts w:ascii="Times New Roman" w:hAnsi="Times New Roman" w:cs="Times New Roman"/>
          <w:color w:val="000000" w:themeColor="text1"/>
        </w:rPr>
        <w:t>both of these</w:t>
      </w:r>
      <w:proofErr w:type="gramEnd"/>
      <w:r w:rsidRPr="00C109C3">
        <w:rPr>
          <w:rFonts w:ascii="Times New Roman" w:hAnsi="Times New Roman" w:cs="Times New Roman"/>
          <w:color w:val="000000" w:themeColor="text1"/>
        </w:rPr>
        <w:t xml:space="preserve"> data streams.  These data streams are then </w:t>
      </w:r>
      <w:proofErr w:type="gramStart"/>
      <w:r w:rsidRPr="00C109C3">
        <w:rPr>
          <w:rFonts w:ascii="Times New Roman" w:hAnsi="Times New Roman" w:cs="Times New Roman"/>
          <w:color w:val="000000" w:themeColor="text1"/>
        </w:rPr>
        <w:t>consolidated, and</w:t>
      </w:r>
      <w:proofErr w:type="gramEnd"/>
      <w:r w:rsidRPr="00C109C3">
        <w:rPr>
          <w:rFonts w:ascii="Times New Roman" w:hAnsi="Times New Roman" w:cs="Times New Roman"/>
          <w:color w:val="000000" w:themeColor="text1"/>
        </w:rPr>
        <w:t xml:space="preserve"> used to actively inform decision-making for the project such as the amount of sampling trips needed to optimize oyster density estimates. We use software and tools that are open source, widely available and familiar to many field biologists such as program R </w:t>
      </w:r>
      <w:sdt>
        <w:sdtPr>
          <w:rPr>
            <w:rFonts w:ascii="Times New Roman" w:hAnsi="Times New Roman" w:cs="Times New Roman"/>
            <w:color w:val="000000"/>
          </w:rPr>
          <w:tag w:val="MENDELEY_CITATION_dcac8f03-4aea-4d68-83bc-cd0c66764259"/>
          <w:id w:val="1601382025"/>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Lefcheck</w:t>
          </w:r>
          <w:proofErr w:type="spellEnd"/>
          <w:r w:rsidRPr="00C109C3">
            <w:rPr>
              <w:rFonts w:ascii="Times New Roman" w:hAnsi="Times New Roman" w:cs="Times New Roman"/>
              <w:color w:val="000000"/>
            </w:rPr>
            <w:t>, 2016)</w:t>
          </w:r>
        </w:sdtContent>
      </w:sdt>
      <w:r w:rsidRPr="00C109C3">
        <w:rPr>
          <w:rFonts w:ascii="Times New Roman" w:hAnsi="Times New Roman" w:cs="Times New Roman"/>
          <w:color w:val="000000" w:themeColor="text1"/>
        </w:rPr>
        <w:t xml:space="preserve"> and Microsoft Excel. This paper documents this workflow and provides an example for use in other restoration and conservation projects. </w:t>
      </w:r>
    </w:p>
    <w:p w14:paraId="69ECFDD0" w14:textId="77777777" w:rsidR="00EA5B4E" w:rsidRDefault="00EA5B4E" w:rsidP="008D7E31">
      <w:pPr>
        <w:pStyle w:val="BodyText"/>
        <w:spacing w:line="360" w:lineRule="auto"/>
        <w:rPr>
          <w:rFonts w:ascii="Times New Roman" w:hAnsi="Times New Roman" w:cs="Times New Roman"/>
          <w:b/>
          <w:bCs/>
          <w:color w:val="000000" w:themeColor="text1"/>
        </w:rPr>
      </w:pPr>
    </w:p>
    <w:p w14:paraId="6D8A73D7" w14:textId="77777777" w:rsidR="00EA5B4E" w:rsidRDefault="00EA5B4E" w:rsidP="008D7E31">
      <w:pPr>
        <w:pStyle w:val="BodyText"/>
        <w:spacing w:line="360" w:lineRule="auto"/>
        <w:rPr>
          <w:rFonts w:ascii="Times New Roman" w:hAnsi="Times New Roman" w:cs="Times New Roman"/>
          <w:b/>
          <w:bCs/>
          <w:color w:val="000000" w:themeColor="text1"/>
        </w:rPr>
      </w:pPr>
    </w:p>
    <w:p w14:paraId="316F4520" w14:textId="77777777" w:rsidR="00EA5B4E" w:rsidRDefault="00EA5B4E" w:rsidP="008D7E31">
      <w:pPr>
        <w:pStyle w:val="BodyText"/>
        <w:spacing w:line="360" w:lineRule="auto"/>
        <w:rPr>
          <w:rFonts w:ascii="Times New Roman" w:hAnsi="Times New Roman" w:cs="Times New Roman"/>
          <w:b/>
          <w:bCs/>
          <w:color w:val="000000" w:themeColor="text1"/>
        </w:rPr>
      </w:pPr>
    </w:p>
    <w:p w14:paraId="00CC7F7A" w14:textId="77777777" w:rsidR="00EA5B4E" w:rsidRDefault="00EA5B4E" w:rsidP="008D7E31">
      <w:pPr>
        <w:pStyle w:val="BodyText"/>
        <w:spacing w:line="360" w:lineRule="auto"/>
        <w:rPr>
          <w:rFonts w:ascii="Times New Roman" w:hAnsi="Times New Roman" w:cs="Times New Roman"/>
          <w:b/>
          <w:bCs/>
          <w:color w:val="000000" w:themeColor="text1"/>
        </w:rPr>
      </w:pPr>
    </w:p>
    <w:p w14:paraId="66FEEC71" w14:textId="77777777" w:rsidR="00EA5B4E" w:rsidRDefault="00EA5B4E" w:rsidP="008D7E31">
      <w:pPr>
        <w:pStyle w:val="BodyText"/>
        <w:spacing w:line="360" w:lineRule="auto"/>
        <w:rPr>
          <w:rFonts w:ascii="Times New Roman" w:hAnsi="Times New Roman" w:cs="Times New Roman"/>
          <w:b/>
          <w:bCs/>
          <w:color w:val="000000" w:themeColor="text1"/>
        </w:rPr>
      </w:pPr>
    </w:p>
    <w:p w14:paraId="07840B76" w14:textId="77777777" w:rsidR="00EA5B4E" w:rsidRDefault="00EA5B4E" w:rsidP="008D7E31">
      <w:pPr>
        <w:pStyle w:val="BodyText"/>
        <w:spacing w:line="360" w:lineRule="auto"/>
        <w:rPr>
          <w:rFonts w:ascii="Times New Roman" w:hAnsi="Times New Roman" w:cs="Times New Roman"/>
          <w:b/>
          <w:bCs/>
          <w:color w:val="000000" w:themeColor="text1"/>
        </w:rPr>
      </w:pPr>
    </w:p>
    <w:p w14:paraId="0E532BF7" w14:textId="77777777" w:rsidR="00EA5B4E" w:rsidRDefault="00EA5B4E" w:rsidP="008D7E31">
      <w:pPr>
        <w:pStyle w:val="BodyText"/>
        <w:spacing w:line="360" w:lineRule="auto"/>
        <w:rPr>
          <w:rFonts w:ascii="Times New Roman" w:hAnsi="Times New Roman" w:cs="Times New Roman"/>
          <w:b/>
          <w:bCs/>
          <w:color w:val="000000" w:themeColor="text1"/>
        </w:rPr>
      </w:pPr>
    </w:p>
    <w:p w14:paraId="18AA7D4F" w14:textId="77777777" w:rsidR="00EA5B4E" w:rsidRDefault="00EA5B4E" w:rsidP="008D7E31">
      <w:pPr>
        <w:pStyle w:val="BodyText"/>
        <w:spacing w:line="360" w:lineRule="auto"/>
        <w:rPr>
          <w:rFonts w:ascii="Times New Roman" w:hAnsi="Times New Roman" w:cs="Times New Roman"/>
          <w:b/>
          <w:bCs/>
          <w:color w:val="000000" w:themeColor="text1"/>
        </w:rPr>
      </w:pPr>
    </w:p>
    <w:p w14:paraId="16821851" w14:textId="77777777" w:rsidR="00EA5B4E" w:rsidRDefault="00EA5B4E" w:rsidP="008D7E31">
      <w:pPr>
        <w:pStyle w:val="BodyText"/>
        <w:spacing w:line="360" w:lineRule="auto"/>
        <w:rPr>
          <w:rFonts w:ascii="Times New Roman" w:hAnsi="Times New Roman" w:cs="Times New Roman"/>
          <w:b/>
          <w:bCs/>
          <w:color w:val="000000" w:themeColor="text1"/>
        </w:rPr>
      </w:pPr>
    </w:p>
    <w:p w14:paraId="43320174" w14:textId="77777777" w:rsidR="00EA5B4E" w:rsidRDefault="00EA5B4E" w:rsidP="008D7E31">
      <w:pPr>
        <w:pStyle w:val="BodyText"/>
        <w:spacing w:line="360" w:lineRule="auto"/>
        <w:rPr>
          <w:rFonts w:ascii="Times New Roman" w:hAnsi="Times New Roman" w:cs="Times New Roman"/>
          <w:b/>
          <w:bCs/>
          <w:color w:val="000000" w:themeColor="text1"/>
        </w:rPr>
      </w:pPr>
    </w:p>
    <w:p w14:paraId="33A2CF44" w14:textId="17EB914D" w:rsidR="008D7E31" w:rsidRPr="00C109C3" w:rsidRDefault="008D7E31" w:rsidP="008D7E31">
      <w:pPr>
        <w:pStyle w:val="BodyText"/>
        <w:spacing w:line="360" w:lineRule="auto"/>
        <w:rPr>
          <w:rFonts w:ascii="Times New Roman" w:hAnsi="Times New Roman" w:cs="Times New Roman"/>
          <w:b/>
          <w:bCs/>
          <w:color w:val="000000" w:themeColor="text1"/>
        </w:rPr>
      </w:pPr>
      <w:commentRangeStart w:id="12"/>
      <w:r w:rsidRPr="00C109C3">
        <w:rPr>
          <w:rFonts w:ascii="Times New Roman" w:hAnsi="Times New Roman" w:cs="Times New Roman"/>
          <w:b/>
          <w:bCs/>
          <w:color w:val="000000" w:themeColor="text1"/>
        </w:rPr>
        <w:lastRenderedPageBreak/>
        <w:t>#### Box 2. The LCR project data types</w:t>
      </w:r>
      <w:commentRangeEnd w:id="12"/>
      <w:r w:rsidR="00AC1C13">
        <w:rPr>
          <w:rStyle w:val="CommentReference"/>
        </w:rPr>
        <w:commentReference w:id="12"/>
      </w:r>
    </w:p>
    <w:p w14:paraId="07F630A9" w14:textId="5E88A031" w:rsidR="008D7E31" w:rsidRPr="00C109C3" w:rsidRDefault="00EA5B4E" w:rsidP="008D7E31">
      <w:pPr>
        <w:pStyle w:val="BodyText"/>
        <w:spacing w:line="360" w:lineRule="auto"/>
        <w:rPr>
          <w:rFonts w:ascii="Times New Roman" w:hAnsi="Times New Roman" w:cs="Times New Roman"/>
          <w:color w:val="000000" w:themeColor="text1"/>
        </w:rPr>
      </w:pPr>
      <w:bookmarkStart w:id="13" w:name="_Hlk40702202"/>
      <w:r w:rsidRPr="00C109C3">
        <w:rPr>
          <w:rFonts w:ascii="Times New Roman" w:hAnsi="Times New Roman" w:cs="Times New Roman"/>
          <w:noProof/>
        </w:rPr>
        <w:drawing>
          <wp:anchor distT="0" distB="0" distL="114300" distR="114300" simplePos="0" relativeHeight="251661312" behindDoc="0" locked="0" layoutInCell="1" allowOverlap="1" wp14:anchorId="1ED5ABA7" wp14:editId="33B079A2">
            <wp:simplePos x="0" y="0"/>
            <wp:positionH relativeFrom="margin">
              <wp:posOffset>1151143</wp:posOffset>
            </wp:positionH>
            <wp:positionV relativeFrom="paragraph">
              <wp:posOffset>979170</wp:posOffset>
            </wp:positionV>
            <wp:extent cx="2910840" cy="411797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0840" cy="411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color w:val="000000" w:themeColor="text1"/>
        </w:rPr>
        <w:t xml:space="preserve">The LCR project generates data from autonomous sensors, and human observed counts/measurements.  Several types of data are collected at various frequencies (seasonally, bi-monthly) and each data type requires a specific plan to monitor data workflow from collection to </w:t>
      </w:r>
      <w:commentRangeStart w:id="14"/>
      <w:r w:rsidR="008D7E31" w:rsidRPr="00C109C3">
        <w:rPr>
          <w:rFonts w:ascii="Times New Roman" w:hAnsi="Times New Roman" w:cs="Times New Roman"/>
          <w:color w:val="000000" w:themeColor="text1"/>
        </w:rPr>
        <w:t>analyses</w:t>
      </w:r>
      <w:commentRangeEnd w:id="14"/>
      <w:r w:rsidR="005602C8">
        <w:rPr>
          <w:rStyle w:val="CommentReference"/>
        </w:rPr>
        <w:commentReference w:id="14"/>
      </w:r>
      <w:r w:rsidR="008D7E31" w:rsidRPr="00C109C3">
        <w:rPr>
          <w:rFonts w:ascii="Times New Roman" w:hAnsi="Times New Roman" w:cs="Times New Roman"/>
          <w:color w:val="000000" w:themeColor="text1"/>
        </w:rPr>
        <w:t>.</w:t>
      </w:r>
    </w:p>
    <w:p w14:paraId="6C0058D0" w14:textId="7D9C9474"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Figure 3- Water quality location map. A) Map of Florida identifying general Lone Cabbage Reef area; A-1) Florida coastline between the mouth of the Suwannee River and Cedar Key, Fl; A-2) Lone Cabbage Reef with water quality sites identifies (black circles). The oyster shapefile used in this map is a from a University of Florida sampling effort in 2001. </w:t>
      </w:r>
    </w:p>
    <w:p w14:paraId="645C2470"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 xml:space="preserve">LCR project naming conventions </w:t>
      </w:r>
    </w:p>
    <w:p w14:paraId="3DEEC6B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 critical component of our data management plan was to create a naming convention standard for every sampling location. Every oyster transect sampling location is identified by its location, which we abbreviate (</w:t>
      </w:r>
      <w:proofErr w:type="spellStart"/>
      <w:r w:rsidRPr="00C109C3">
        <w:rPr>
          <w:rFonts w:ascii="Times New Roman" w:hAnsi="Times New Roman" w:cs="Times New Roman"/>
          <w:color w:val="000000" w:themeColor="text1"/>
        </w:rPr>
        <w:t>e.g</w:t>
      </w:r>
      <w:proofErr w:type="spellEnd"/>
      <w:r w:rsidRPr="00C109C3">
        <w:rPr>
          <w:rFonts w:ascii="Times New Roman" w:hAnsi="Times New Roman" w:cs="Times New Roman"/>
          <w:color w:val="000000" w:themeColor="text1"/>
        </w:rPr>
        <w:t xml:space="preserve">, Lone Cabbage= LC, Horseshoe Beach = HB), and then a number added to the end to identify the location as separate from other sampling locations. Each </w:t>
      </w:r>
      <w:r w:rsidRPr="00C109C3">
        <w:rPr>
          <w:rFonts w:ascii="Times New Roman" w:hAnsi="Times New Roman" w:cs="Times New Roman"/>
          <w:color w:val="000000" w:themeColor="text1"/>
        </w:rPr>
        <w:lastRenderedPageBreak/>
        <w:t>sampling location is then recorded in a master sampling list to ensure that we can go back to the same location and to also reference the same location in the exact way throughout multiple sampling events. Even though the oyster transect sampling locations are randomized when selected, it is an integral part of our sampling workflow to establish the naming convention of the sampling location prior to the sampling event.</w:t>
      </w:r>
    </w:p>
    <w:p w14:paraId="0C4A0EC9"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Another aspect of our naming convention standards, which directly relates to data management, are the way we name project files. We use a standard of referencing the date the file was created and what the file is so that every project member will be able to decipher the subject matter of the file without having to view it</w:t>
      </w:r>
      <w:del w:id="15" w:author="Mossa,Joann" w:date="2021-01-11T18:30:00Z">
        <w:r w:rsidRPr="00C109C3" w:rsidDel="00AC1C13">
          <w:rPr>
            <w:rFonts w:ascii="Times New Roman" w:hAnsi="Times New Roman" w:cs="Times New Roman"/>
            <w:color w:val="000000" w:themeColor="text1"/>
          </w:rPr>
          <w:delText>’</w:delText>
        </w:r>
      </w:del>
      <w:r w:rsidRPr="00C109C3">
        <w:rPr>
          <w:rFonts w:ascii="Times New Roman" w:hAnsi="Times New Roman" w:cs="Times New Roman"/>
          <w:color w:val="000000" w:themeColor="text1"/>
        </w:rPr>
        <w:t xml:space="preserve">s content. For example, our water quality sensor download files are named in a specific format </w:t>
      </w:r>
      <w:proofErr w:type="spellStart"/>
      <w:r w:rsidRPr="00C109C3">
        <w:rPr>
          <w:rFonts w:ascii="Times New Roman" w:hAnsi="Times New Roman" w:cs="Times New Roman"/>
          <w:color w:val="000000" w:themeColor="text1"/>
        </w:rPr>
        <w:t>YYYYMMDD_sitelocation_</w:t>
      </w:r>
      <w:proofErr w:type="gramStart"/>
      <w:r w:rsidRPr="00C109C3">
        <w:rPr>
          <w:rFonts w:ascii="Times New Roman" w:hAnsi="Times New Roman" w:cs="Times New Roman"/>
          <w:color w:val="000000" w:themeColor="text1"/>
        </w:rPr>
        <w:t>sensortype.file</w:t>
      </w:r>
      <w:proofErr w:type="spellEnd"/>
      <w:proofErr w:type="gramEnd"/>
      <w:r w:rsidRPr="00C109C3">
        <w:rPr>
          <w:rFonts w:ascii="Times New Roman" w:hAnsi="Times New Roman" w:cs="Times New Roman"/>
          <w:color w:val="000000" w:themeColor="text1"/>
        </w:rPr>
        <w:t xml:space="preserve"> (e.g., 20200902_wq7_diver.MON). The file name is important to identify the date and site in a clear fashion especially when we are investigating sensor readings which may be corrupt or uncalibrated. This file naming format has saved time for project team members because all files are uniform and consistent in their naming, making it easier for each team member to follow the naming convention guidelines. </w:t>
      </w:r>
    </w:p>
    <w:bookmarkEnd w:id="13"/>
    <w:p w14:paraId="1025E042" w14:textId="77777777" w:rsidR="008D7E31" w:rsidRPr="00C109C3" w:rsidRDefault="008D7E31" w:rsidP="008D7E31">
      <w:pPr>
        <w:spacing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data from autonomous sensors</w:t>
      </w:r>
    </w:p>
    <w:p w14:paraId="1818F00A" w14:textId="7AF82E5B" w:rsidR="008D7E31" w:rsidRPr="00C109C3" w:rsidRDefault="008D7E31" w:rsidP="008D7E31">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We collect hourly water quality observations from 11 different sites around Lone Cabbage reef (Figure 3). These observations are downloaded from autonomous sensors approximately every two weeks. </w:t>
      </w:r>
      <w:r w:rsidR="00AC1C13">
        <w:rPr>
          <w:rFonts w:ascii="Times New Roman" w:hAnsi="Times New Roman" w:cs="Times New Roman"/>
          <w:color w:val="000000" w:themeColor="text1"/>
        </w:rPr>
        <w:t>M</w:t>
      </w:r>
      <w:r w:rsidRPr="00C109C3">
        <w:rPr>
          <w:rFonts w:ascii="Times New Roman" w:hAnsi="Times New Roman" w:cs="Times New Roman"/>
          <w:color w:val="000000" w:themeColor="text1"/>
        </w:rPr>
        <w:t xml:space="preserve">aintenance of these sensors and their protective housing </w:t>
      </w:r>
      <w:proofErr w:type="gramStart"/>
      <w:r w:rsidRPr="00C109C3">
        <w:rPr>
          <w:rFonts w:ascii="Times New Roman" w:hAnsi="Times New Roman" w:cs="Times New Roman"/>
          <w:color w:val="000000" w:themeColor="text1"/>
        </w:rPr>
        <w:t>are completed</w:t>
      </w:r>
      <w:proofErr w:type="gramEnd"/>
      <w:r w:rsidRPr="00C109C3">
        <w:rPr>
          <w:rFonts w:ascii="Times New Roman" w:hAnsi="Times New Roman" w:cs="Times New Roman"/>
          <w:color w:val="000000" w:themeColor="text1"/>
        </w:rPr>
        <w:t xml:space="preserve"> to ensure continuous stream of data by reducing data errors due to biofouling or equipment loss. These “living data” have the highest frequency of occurrence (</w:t>
      </w:r>
      <w:proofErr w:type="gramStart"/>
      <w:r w:rsidRPr="00C109C3">
        <w:rPr>
          <w:rFonts w:ascii="Times New Roman" w:hAnsi="Times New Roman" w:cs="Times New Roman"/>
          <w:color w:val="000000" w:themeColor="text1"/>
        </w:rPr>
        <w:t>most</w:t>
      </w:r>
      <w:proofErr w:type="gramEnd"/>
      <w:r w:rsidRPr="00C109C3">
        <w:rPr>
          <w:rFonts w:ascii="Times New Roman" w:hAnsi="Times New Roman" w:cs="Times New Roman"/>
          <w:color w:val="000000" w:themeColor="text1"/>
        </w:rPr>
        <w:t xml:space="preserve"> number of observations) and require strict data management protocols </w:t>
      </w:r>
      <w:commentRangeStart w:id="16"/>
      <w:r w:rsidRPr="00C109C3">
        <w:rPr>
          <w:rFonts w:ascii="Times New Roman" w:hAnsi="Times New Roman" w:cs="Times New Roman"/>
          <w:color w:val="000000" w:themeColor="text1"/>
        </w:rPr>
        <w:t xml:space="preserve">(Box 3) </w:t>
      </w:r>
      <w:commentRangeEnd w:id="16"/>
      <w:r w:rsidR="00AC1C13">
        <w:rPr>
          <w:rStyle w:val="CommentReference"/>
        </w:rPr>
        <w:commentReference w:id="16"/>
      </w:r>
      <w:r w:rsidRPr="00C109C3">
        <w:rPr>
          <w:rFonts w:ascii="Times New Roman" w:hAnsi="Times New Roman" w:cs="Times New Roman"/>
          <w:color w:val="000000" w:themeColor="text1"/>
        </w:rPr>
        <w:t xml:space="preserve">both in terms of launching and maintaining the sensors and in importing the data files to maintain database integrity. </w:t>
      </w:r>
    </w:p>
    <w:p w14:paraId="0FBD5B9E" w14:textId="77777777" w:rsidR="008D7E31" w:rsidRPr="00C109C3" w:rsidRDefault="008D7E31" w:rsidP="008D7E31">
      <w:pPr>
        <w:pStyle w:val="BodyText"/>
        <w:spacing w:before="0"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Oyster counts and measurements from field sampling by people</w:t>
      </w:r>
    </w:p>
    <w:p w14:paraId="6E7087C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lowest lunar tides of the year in the area around Lone Cabbage Reef occur during winter, and these low-tide events de-water oyster reefs which allow teams of people to count and measure oysters to document status and trends of oyster populations (Moore et al. 2020).  These count data are recorded in the field on datasheets and then entered into a computer by people through a dual data entry system where each data record is entered independently into the </w:t>
      </w:r>
      <w:r w:rsidRPr="00C109C3">
        <w:rPr>
          <w:rFonts w:ascii="Times New Roman" w:hAnsi="Times New Roman" w:cs="Times New Roman"/>
          <w:color w:val="000000" w:themeColor="text1"/>
        </w:rPr>
        <w:lastRenderedPageBreak/>
        <w:t xml:space="preserve">computer. The dual entry system also includes data validation drop downs that ensure that the user is only entering appropriate data. For example, if a user is entering the height of an oyster to be 1000 cm the data validation will reject this entry because there is a range of acceptable oyster heights that it will allow. Any mismatch or errors in the dual data entry worksheets will then be reconciled by the research coordinator. This double data entry system was created to reduce the chance of data entry errors and human introduced errors </w:t>
      </w:r>
      <w:commentRangeStart w:id="17"/>
      <w:r w:rsidRPr="00C109C3">
        <w:rPr>
          <w:rFonts w:ascii="Times New Roman" w:hAnsi="Times New Roman" w:cs="Times New Roman"/>
          <w:color w:val="000000" w:themeColor="text1"/>
        </w:rPr>
        <w:t>(Box 4 3A).</w:t>
      </w:r>
      <w:commentRangeEnd w:id="17"/>
      <w:r w:rsidR="00AC1C13">
        <w:rPr>
          <w:rStyle w:val="CommentReference"/>
        </w:rPr>
        <w:commentReference w:id="17"/>
      </w:r>
    </w:p>
    <w:p w14:paraId="6E15ACCA"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measured by field-crews</w:t>
      </w:r>
    </w:p>
    <w:p w14:paraId="5092B6F2"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During water quality service trips, we also collect water quality measurements using a hand-held YSI (Yellow Springs Instrument) device to provide a supplemental check on our autonomous sensor observations. These measurements are recorded once during the water quality service trip for each site location.  These observations are the least intensive data type as their frequency is low, and they are manually entered in the MySQL database (Box 3). </w:t>
      </w:r>
    </w:p>
    <w:p w14:paraId="27813B9B"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While conceptually each of these data types appear to be similar, because of differences in the frequency the data are collected and the collection method (with a machine or by hand), each data stream must be managed differently. Addressing the variety of concerns which have been discovered through regularly updating these data types may also address many data management challenges which researchers may confront.  </w:t>
      </w:r>
    </w:p>
    <w:p w14:paraId="23D86D0C"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t>#### End of Box 2</w:t>
      </w:r>
    </w:p>
    <w:p w14:paraId="40DC20A1" w14:textId="77777777" w:rsidR="008D7E31" w:rsidRPr="00C109C3" w:rsidRDefault="008D7E31" w:rsidP="008D7E31">
      <w:pPr>
        <w:pStyle w:val="Heading3"/>
        <w:spacing w:line="360" w:lineRule="auto"/>
        <w:rPr>
          <w:rFonts w:ascii="Times New Roman" w:hAnsi="Times New Roman" w:cs="Times New Roman"/>
          <w:color w:val="000000" w:themeColor="text1"/>
          <w:sz w:val="24"/>
          <w:szCs w:val="24"/>
        </w:rPr>
      </w:pPr>
      <w:r w:rsidRPr="00C109C3">
        <w:rPr>
          <w:rFonts w:ascii="Times New Roman" w:hAnsi="Times New Roman" w:cs="Times New Roman"/>
          <w:color w:val="000000" w:themeColor="text1"/>
          <w:sz w:val="24"/>
          <w:szCs w:val="24"/>
        </w:rPr>
        <w:t>Establishing a modern data workflow</w:t>
      </w:r>
    </w:p>
    <w:p w14:paraId="57DC8DF7" w14:textId="5F123479"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Data collected in the field are stored in a relational database.  Database development efforts started prior to data collection through development of database “blueprints” via white board exercises to clarify (1) database goals, (2) data types and data sources, and (3) relationships among data types within the database.  Blueprinting development efforts were led by University of Florida Academic Research Consulting &amp; Services (ARCS, </w:t>
      </w:r>
      <w:hyperlink r:id="rId13" w:history="1">
        <w:r w:rsidRPr="00C109C3">
          <w:rPr>
            <w:rStyle w:val="Hyperlink"/>
            <w:rFonts w:ascii="Times New Roman" w:hAnsi="Times New Roman" w:cs="Times New Roman"/>
            <w:noProof/>
          </w:rPr>
          <w:t>http://arcs.uflib.ufl.edu/</w:t>
        </w:r>
      </w:hyperlink>
      <w:r w:rsidRPr="00C109C3">
        <w:rPr>
          <w:rFonts w:ascii="Times New Roman" w:hAnsi="Times New Roman" w:cs="Times New Roman"/>
          <w:noProof/>
        </w:rPr>
        <w:t xml:space="preserve">).  A key database need identified in blueprinting was the ability in the database to track observations at a particular site in space, and not focus on tracking observations recorded by an individual sensor, which could change locations over time. The workflow we have developed for water quality management (Box 3) addresses goals and special concerns </w:t>
      </w:r>
      <w:r w:rsidRPr="00C109C3">
        <w:rPr>
          <w:rFonts w:ascii="Times New Roman" w:hAnsi="Times New Roman" w:cs="Times New Roman"/>
          <w:noProof/>
        </w:rPr>
        <w:lastRenderedPageBreak/>
        <w:t>identified through whiteboarding but requires open source computational tools, some level of knowledge of computational tools (e.g., MySQL and R) and version control (e.g., GitHub), which are tools essential for basic data management. While this example is specific to the LCR project, we feel that the workflow developed could be implemented in similar restoration efforts.</w:t>
      </w:r>
    </w:p>
    <w:p w14:paraId="433F0F87" w14:textId="77777777" w:rsidR="008D7E31" w:rsidRPr="00C109C3" w:rsidRDefault="008D7E31" w:rsidP="008D7E31">
      <w:pPr>
        <w:pStyle w:val="BodyText"/>
        <w:spacing w:line="360" w:lineRule="auto"/>
        <w:rPr>
          <w:rFonts w:ascii="Times New Roman" w:hAnsi="Times New Roman" w:cs="Times New Roman"/>
          <w:b/>
          <w:bCs/>
          <w:noProof/>
          <w:color w:val="000000" w:themeColor="text1"/>
        </w:rPr>
      </w:pPr>
      <w:r w:rsidRPr="00C109C3">
        <w:rPr>
          <w:rFonts w:ascii="Times New Roman" w:hAnsi="Times New Roman" w:cs="Times New Roman"/>
          <w:b/>
          <w:bCs/>
          <w:noProof/>
          <w:color w:val="000000" w:themeColor="text1"/>
        </w:rPr>
        <w:t>#### Box 3. Water quality workflow</w:t>
      </w:r>
    </w:p>
    <w:p w14:paraId="65437CDE" w14:textId="63F52C8A"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Extensive details on the MySQL import process are provided in the project management library (</w:t>
      </w:r>
      <w:r w:rsidR="00083BDC" w:rsidRPr="00083BDC">
        <w:rPr>
          <w:rFonts w:ascii="Times New Roman" w:hAnsi="Times New Roman" w:cs="Times New Roman"/>
        </w:rPr>
        <w:t>https://doi.org/10.5281/zenodo.4319191</w:t>
      </w:r>
      <w:r w:rsidRPr="00C109C3">
        <w:rPr>
          <w:rFonts w:ascii="Times New Roman" w:hAnsi="Times New Roman" w:cs="Times New Roman"/>
        </w:rPr>
        <w:t>).  An overview is provided here:</w:t>
      </w:r>
    </w:p>
    <w:p w14:paraId="691A2DC8"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1. Datasheets are standardized and include pre-populated fields including the location and date to minimize error.</w:t>
      </w:r>
    </w:p>
    <w:p w14:paraId="2C5B496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 sheet. </w:t>
      </w:r>
    </w:p>
    <w:p w14:paraId="451B653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3.A. Water quality sensor files are then uploaded into a secure University of Florida internal server and a trigger starts the Python import process into the MySQL relational database, which permanently stores raw files as an archive. The YSI measurements are manually entered into our MySQL relational database in its appropriate table. </w:t>
      </w:r>
    </w:p>
    <w:p w14:paraId="470680F7"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3.B. QA/QC R scripts pull and process the water quality observations to check for flatlined or out of bound measurements (i.e., outside of expected range).</w:t>
      </w:r>
    </w:p>
    <w:p w14:paraId="5F8E4DFC" w14:textId="4675A89B"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0288" behindDoc="0" locked="0" layoutInCell="1" allowOverlap="1" wp14:anchorId="1B487369" wp14:editId="45803905">
            <wp:simplePos x="0" y="0"/>
            <wp:positionH relativeFrom="margin">
              <wp:align>left</wp:align>
            </wp:positionH>
            <wp:positionV relativeFrom="paragraph">
              <wp:posOffset>832191</wp:posOffset>
            </wp:positionV>
            <wp:extent cx="4958715" cy="37179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3804" cy="37367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3.C. Processed data, edited scripts, and documents are then stored and updated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7152969C"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color w:val="000000" w:themeColor="text1"/>
        </w:rPr>
        <w:t>Figure 4- Data workflow for water quality observations.</w:t>
      </w:r>
    </w:p>
    <w:p w14:paraId="0868C541"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b/>
          <w:bCs/>
        </w:rPr>
        <w:t>### End of Box 3</w:t>
      </w:r>
    </w:p>
    <w:p w14:paraId="3663F55A"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Adding water quality measurements to our permanent MySQL relational database and version control</w:t>
      </w:r>
    </w:p>
    <w:p w14:paraId="33C85404" w14:textId="0E576F61"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We use dedicated username and password controls to maintain access to the MySQL database to track access and database changes.  We store water quality data in specific tables where the sensor serial number and location must be pre-defined prior to importing the sensor observations (Box 3). These pre-definitions allow us to track which sensors are in which location at a specific time. The MySQL database relates to multiple data tables through foreign keys (</w:t>
      </w:r>
      <w:proofErr w:type="spellStart"/>
      <w:r w:rsidRPr="00C109C3">
        <w:rPr>
          <w:rFonts w:ascii="Times New Roman" w:hAnsi="Times New Roman" w:cs="Times New Roman"/>
        </w:rPr>
        <w:t>e.g</w:t>
      </w:r>
      <w:proofErr w:type="spellEnd"/>
      <w:r w:rsidRPr="00C109C3">
        <w:rPr>
          <w:rFonts w:ascii="Times New Roman" w:hAnsi="Times New Roman" w:cs="Times New Roman"/>
        </w:rPr>
        <w:t xml:space="preserve">, specified MySQL columns) and in our project the tables are related through sensor serial number and site location (Figure 5). We use R scripts to pull these unedited observations and process additional QA/QC procedures. These processed observations and their accompanying scripts are then updated using version control in the project GitHub master data repository </w:t>
      </w:r>
      <w:r w:rsidRPr="00C109C3">
        <w:rPr>
          <w:rFonts w:ascii="Times New Roman" w:hAnsi="Times New Roman" w:cs="Times New Roman"/>
        </w:rPr>
        <w:lastRenderedPageBreak/>
        <w:t>(https://github.com/LCRoysterproject). This repository includes an up</w:t>
      </w:r>
      <w:ins w:id="18" w:author="Mossa,Joann" w:date="2021-01-11T18:35:00Z">
        <w:r w:rsidR="00AC1C13">
          <w:rPr>
            <w:rFonts w:ascii="Times New Roman" w:hAnsi="Times New Roman" w:cs="Times New Roman"/>
          </w:rPr>
          <w:t>-</w:t>
        </w:r>
      </w:ins>
      <w:del w:id="19" w:author="Mossa,Joann" w:date="2021-01-11T18:35:00Z">
        <w:r w:rsidRPr="00C109C3" w:rsidDel="00AC1C13">
          <w:rPr>
            <w:rFonts w:ascii="Times New Roman" w:hAnsi="Times New Roman" w:cs="Times New Roman"/>
          </w:rPr>
          <w:delText xml:space="preserve"> </w:delText>
        </w:r>
      </w:del>
      <w:r w:rsidRPr="00C109C3">
        <w:rPr>
          <w:rFonts w:ascii="Times New Roman" w:hAnsi="Times New Roman" w:cs="Times New Roman"/>
        </w:rPr>
        <w:t>to</w:t>
      </w:r>
      <w:ins w:id="20" w:author="Mossa,Joann" w:date="2021-01-11T18:36:00Z">
        <w:r w:rsidR="00AC1C13">
          <w:rPr>
            <w:rFonts w:ascii="Times New Roman" w:hAnsi="Times New Roman" w:cs="Times New Roman"/>
          </w:rPr>
          <w:t>-</w:t>
        </w:r>
      </w:ins>
      <w:del w:id="21" w:author="Mossa,Joann" w:date="2021-01-11T18:36:00Z">
        <w:r w:rsidRPr="00C109C3" w:rsidDel="00AC1C13">
          <w:rPr>
            <w:rFonts w:ascii="Times New Roman" w:hAnsi="Times New Roman" w:cs="Times New Roman"/>
          </w:rPr>
          <w:delText xml:space="preserve"> </w:delText>
        </w:r>
      </w:del>
      <w:r w:rsidRPr="00C109C3">
        <w:rPr>
          <w:rFonts w:ascii="Times New Roman" w:hAnsi="Times New Roman" w:cs="Times New Roman"/>
        </w:rPr>
        <w:t>date master branch which is protected from any unintended or incorrect updates using GitHub repository restrictions. To submit any changes to the master branch (referred to as a pull request), it is mandatory to have the changes/edits reviewed by another member of our team to ensure data integrity (</w:t>
      </w:r>
      <w:r w:rsidR="00F22FB2" w:rsidRPr="00F22FB2">
        <w:rPr>
          <w:rFonts w:ascii="Times New Roman" w:hAnsi="Times New Roman" w:cs="Times New Roman"/>
        </w:rPr>
        <w:t>https://doi.org/10.5281/zenodo.4319177</w:t>
      </w:r>
      <w:r w:rsidRPr="00C109C3">
        <w:rPr>
          <w:rFonts w:ascii="Times New Roman" w:hAnsi="Times New Roman" w:cs="Times New Roman"/>
        </w:rPr>
        <w:t xml:space="preserve">). Every pull request requires a thorough message describing each change, in the event an update to the master branch </w:t>
      </w:r>
      <w:proofErr w:type="gramStart"/>
      <w:r w:rsidRPr="00C109C3">
        <w:rPr>
          <w:rFonts w:ascii="Times New Roman" w:hAnsi="Times New Roman" w:cs="Times New Roman"/>
        </w:rPr>
        <w:t>has to</w:t>
      </w:r>
      <w:proofErr w:type="gramEnd"/>
      <w:r w:rsidRPr="00C109C3">
        <w:rPr>
          <w:rFonts w:ascii="Times New Roman" w:hAnsi="Times New Roman" w:cs="Times New Roman"/>
        </w:rPr>
        <w:t xml:space="preserve"> be investigated. Version control allows for team members to view a previous iteration of the master data branch and go back to that iteration if needed </w:t>
      </w:r>
      <w:sdt>
        <w:sdtPr>
          <w:rPr>
            <w:rFonts w:ascii="Times New Roman" w:hAnsi="Times New Roman" w:cs="Times New Roman"/>
            <w:color w:val="000000"/>
          </w:rPr>
          <w:tag w:val="MENDELEY_CITATION_86884c72-d9c6-4c27-8189-705b37e5df19"/>
          <w:id w:val="-901213327"/>
          <w:placeholder>
            <w:docPart w:val="F5119324234B4C058E016F466C3277ED"/>
          </w:placeholder>
        </w:sdtPr>
        <w:sdtContent>
          <w:r w:rsidRPr="00C109C3">
            <w:rPr>
              <w:rFonts w:ascii="Times New Roman" w:hAnsi="Times New Roman" w:cs="Times New Roman"/>
              <w:color w:val="000000"/>
            </w:rPr>
            <w:t>(Perez-</w:t>
          </w:r>
          <w:proofErr w:type="spellStart"/>
          <w:r w:rsidRPr="00C109C3">
            <w:rPr>
              <w:rFonts w:ascii="Times New Roman" w:hAnsi="Times New Roman" w:cs="Times New Roman"/>
              <w:color w:val="000000"/>
            </w:rPr>
            <w:t>Riverol</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This workflow protects the master branch from possibly merging accidental or incorrect changes, giving a layer of needed </w:t>
      </w:r>
      <w:r w:rsidR="00EA5B4E" w:rsidRPr="00C109C3">
        <w:rPr>
          <w:rFonts w:ascii="Times New Roman" w:hAnsi="Times New Roman" w:cs="Times New Roman"/>
          <w:noProof/>
        </w:rPr>
        <w:drawing>
          <wp:anchor distT="0" distB="0" distL="114300" distR="114300" simplePos="0" relativeHeight="251662336" behindDoc="0" locked="0" layoutInCell="1" allowOverlap="1" wp14:anchorId="63183F4B" wp14:editId="254CFF51">
            <wp:simplePos x="0" y="0"/>
            <wp:positionH relativeFrom="margin">
              <wp:align>right</wp:align>
            </wp:positionH>
            <wp:positionV relativeFrom="paragraph">
              <wp:posOffset>2743200</wp:posOffset>
            </wp:positionV>
            <wp:extent cx="5943600" cy="445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security to the data. </w:t>
      </w:r>
    </w:p>
    <w:p w14:paraId="240AFB95" w14:textId="6BFB1209"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Figure 5 - Diagram of how the tables in our MySQL relational database are connected by a sensor’s location (lcroyster_location) and serial number (lcroyster_sensor). More information on the description of the tables and the data they archive can be found here </w:t>
      </w:r>
      <w:r w:rsidR="00083BDC">
        <w:rPr>
          <w:rFonts w:ascii="Times New Roman" w:hAnsi="Times New Roman" w:cs="Times New Roman"/>
        </w:rPr>
        <w:t>(</w:t>
      </w:r>
      <w:r w:rsidR="00083BDC" w:rsidRPr="00083BDC">
        <w:rPr>
          <w:rFonts w:ascii="Times New Roman" w:hAnsi="Times New Roman" w:cs="Times New Roman"/>
        </w:rPr>
        <w:t>https://doi.org/10.5281/zenodo.4319191</w:t>
      </w:r>
      <w:r w:rsidRPr="00C109C3">
        <w:rPr>
          <w:rFonts w:ascii="Times New Roman" w:hAnsi="Times New Roman" w:cs="Times New Roman"/>
        </w:rPr>
        <w:t>).</w:t>
      </w:r>
    </w:p>
    <w:p w14:paraId="54623FBF"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lastRenderedPageBreak/>
        <w:t xml:space="preserve">Automated data checks through Python and R scripts </w:t>
      </w:r>
    </w:p>
    <w:p w14:paraId="58345A34"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takes place to find out why the observations are labeled as a duplicate.  All unique observations are imported into our MySQL relational database, where they will be additionally reviewed via R programming scripts. The R scripts check for out of range measurements and additional scripts remove flatlined water quality measurements (usually due to ocean fouling). Additionally, water quality visualizations help check for data integrity. The R scripts are not automated, but they do provide a way to provide quick and efficient checks on the data. </w:t>
      </w:r>
    </w:p>
    <w:p w14:paraId="6B75523B"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 Box 4. Oyster observation workflow </w:t>
      </w:r>
    </w:p>
    <w:p w14:paraId="0EE09D5E" w14:textId="0BDDCED8"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Detailed information on the dual data entry system using a structured data packet is available in the data entry documentation for the Lone Cabbage project (</w:t>
      </w:r>
      <w:r w:rsidR="00D64032" w:rsidRPr="00D64032">
        <w:rPr>
          <w:rFonts w:ascii="Times New Roman" w:hAnsi="Times New Roman" w:cs="Times New Roman"/>
        </w:rPr>
        <w:t>https://doi.org/10.5281/zenodo.4319175</w:t>
      </w:r>
      <w:r w:rsidRPr="00C109C3">
        <w:rPr>
          <w:rFonts w:ascii="Times New Roman" w:hAnsi="Times New Roman" w:cs="Times New Roman"/>
        </w:rPr>
        <w:t xml:space="preserve">). Several of these entry processes are </w:t>
      </w:r>
      <w:proofErr w:type="gramStart"/>
      <w:r w:rsidRPr="00C109C3">
        <w:rPr>
          <w:rFonts w:ascii="Times New Roman" w:hAnsi="Times New Roman" w:cs="Times New Roman"/>
        </w:rPr>
        <w:t>similar to</w:t>
      </w:r>
      <w:proofErr w:type="gramEnd"/>
      <w:r w:rsidRPr="00C109C3">
        <w:rPr>
          <w:rFonts w:ascii="Times New Roman" w:hAnsi="Times New Roman" w:cs="Times New Roman"/>
        </w:rPr>
        <w:t xml:space="preserve"> those in the water quality workflow (Box 3) and will only be briefly reviewed here where: </w:t>
      </w:r>
    </w:p>
    <w:p w14:paraId="5A01E368"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1. Datasheets are standardized prior to going in the field include pre-populated fields including the location and date to minimize error. </w:t>
      </w:r>
    </w:p>
    <w:p w14:paraId="157DF8D5"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2. In the field, counts of oysters are recorded by team members on datasheets by hand. </w:t>
      </w:r>
    </w:p>
    <w:p w14:paraId="1CBFB403"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3.A. In the lab data are entered using a dual entry system and data validation tools are used to ensure that the data entered are within range and standardized (e.g., site location, capitalization, appropriate oyster height range, etc.). </w:t>
      </w:r>
    </w:p>
    <w:p w14:paraId="01698626"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3.B. Standard R scripts are used to estimate oyster densities (e.g., population abundances) and power analyses are done using these data as they are entered to inform field sampling efforts within the field season.</w:t>
      </w:r>
    </w:p>
    <w:p w14:paraId="484C15FA" w14:textId="704C3B81"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3.C. Processed data, scripts, and documents are then stored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29F3FE2D"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rPr>
        <w:lastRenderedPageBreak/>
        <w:drawing>
          <wp:anchor distT="0" distB="0" distL="114300" distR="114300" simplePos="0" relativeHeight="251659264" behindDoc="0" locked="0" layoutInCell="1" allowOverlap="1" wp14:anchorId="3EF18B32" wp14:editId="5375CB50">
            <wp:simplePos x="0" y="0"/>
            <wp:positionH relativeFrom="margin">
              <wp:align>left</wp:align>
            </wp:positionH>
            <wp:positionV relativeFrom="paragraph">
              <wp:posOffset>166482</wp:posOffset>
            </wp:positionV>
            <wp:extent cx="5445760" cy="408051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396" cy="40895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6- </w:t>
      </w:r>
      <w:r w:rsidRPr="00C109C3">
        <w:rPr>
          <w:rFonts w:ascii="Times New Roman" w:hAnsi="Times New Roman" w:cs="Times New Roman"/>
          <w:noProof/>
          <w:color w:val="000000" w:themeColor="text1"/>
        </w:rPr>
        <w:t>Data workflow for oyster measurements.</w:t>
      </w:r>
    </w:p>
    <w:p w14:paraId="106AC7F0"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End of Box 4</w:t>
      </w:r>
    </w:p>
    <w:p w14:paraId="6B84EF84"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Datasheets, data entry and validation of oyster data from the field </w:t>
      </w:r>
    </w:p>
    <w:p w14:paraId="65E59708"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developed standardized datasheets for recording information by hand from field observations.  These datasheets were designed to (1) clearly detail format of information to be recorded, (2) minimize errors, (3) allow for easy transcription from field observation, to paper, to entry into the computer. As the oyster counts and measurements from the field transects are entered into the data entry form built in Microsoft Excel.  Within Excel, data validation checks are automatically applied.  These data validation checks provide initial assessments that every new manually entered observation is restricted and limited to what is applicable for that column. As an example, restrictions include oyster height measurement ranges, site location names, and acceptable date ranges for surveys.  For some types of data entry, such as site names, we use drop down menus such that the person entering the data must choose the name of the site from a predefined list, instead of typing the name.  This reduces the changes of entering a name </w:t>
      </w:r>
      <w:proofErr w:type="gramStart"/>
      <w:r w:rsidRPr="00C109C3">
        <w:rPr>
          <w:rFonts w:ascii="Times New Roman" w:hAnsi="Times New Roman" w:cs="Times New Roman"/>
        </w:rPr>
        <w:lastRenderedPageBreak/>
        <w:t>incorrectly, but</w:t>
      </w:r>
      <w:proofErr w:type="gramEnd"/>
      <w:r w:rsidRPr="00C109C3">
        <w:rPr>
          <w:rFonts w:ascii="Times New Roman" w:hAnsi="Times New Roman" w:cs="Times New Roman"/>
        </w:rPr>
        <w:t xml:space="preserve"> would still allow for an incorrect name to be selected.  For other types of data entered, such as oyster heights, we pre-define a minimum and maximum range that is expected of any given oyster height such that if a value entered for a height falls outside the accepted range, then, a warning is issued and must be addressed.  We also require that two people separately enter oyster observations, in two separate Microsoft Excel tabs (Box 4 3.A). An additional Microsoft Excel tab compares the two entry sheets to determine whether the separate entered versions are identical. If the dual-entry versions are not the same a “check” notification will appear on the Excel cells (e.g., the cell column and row number) that do not match. The flagged cells will then be reconciled by a third team member, who will investigate the discrepancy using the original data sheets. The process of a dual-entry workflow is known to significantly reduce data entry errors </w:t>
      </w:r>
      <w:sdt>
        <w:sdtPr>
          <w:rPr>
            <w:rFonts w:ascii="Times New Roman" w:hAnsi="Times New Roman" w:cs="Times New Roman"/>
          </w:rPr>
          <w:tag w:val="MENDELEY_CITATION_de49a973-db90-46d3-bfc4-b7bee297646f"/>
          <w:id w:val="1519280079"/>
          <w:placeholder>
            <w:docPart w:val="F5119324234B4C058E016F466C3277ED"/>
          </w:placeholder>
        </w:sdtPr>
        <w:sdtContent>
          <w:r w:rsidRPr="00C109C3">
            <w:rPr>
              <w:rFonts w:ascii="Times New Roman" w:hAnsi="Times New Roman" w:cs="Times New Roman"/>
            </w:rPr>
            <w:t>(</w:t>
          </w:r>
          <w:proofErr w:type="spellStart"/>
          <w:r w:rsidRPr="00C109C3">
            <w:rPr>
              <w:rFonts w:ascii="Times New Roman" w:hAnsi="Times New Roman" w:cs="Times New Roman"/>
            </w:rPr>
            <w:t>Barchard</w:t>
          </w:r>
          <w:proofErr w:type="spellEnd"/>
          <w:r w:rsidRPr="00C109C3">
            <w:rPr>
              <w:rFonts w:ascii="Times New Roman" w:hAnsi="Times New Roman" w:cs="Times New Roman"/>
            </w:rPr>
            <w:t xml:space="preserve"> &amp; Pace, 2011)</w:t>
          </w:r>
        </w:sdtContent>
      </w:sdt>
      <w:r w:rsidRPr="00C109C3">
        <w:rPr>
          <w:rFonts w:ascii="Times New Roman" w:hAnsi="Times New Roman" w:cs="Times New Roman"/>
        </w:rPr>
        <w:t>.</w:t>
      </w:r>
    </w:p>
    <w:p w14:paraId="33E00651"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Adding oyster observations to a central storage and version control </w:t>
      </w:r>
    </w:p>
    <w:p w14:paraId="345F274B"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Reconciled oyster observations are ultimately stored in our master data repository on GitHub and team members are required to follow the same workflow as defined for water quality data to upload this info to GitHub (Box 4 3.C). The workflow ensures that every new type of oyster data updated are reviewed prior to merging with the protected `master`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 </w:t>
      </w:r>
    </w:p>
    <w:p w14:paraId="4173483B" w14:textId="77777777" w:rsidR="008D7E31" w:rsidRPr="00C109C3" w:rsidRDefault="008D7E31" w:rsidP="008D7E31">
      <w:pPr>
        <w:pStyle w:val="BodyText"/>
        <w:rPr>
          <w:rFonts w:ascii="Times New Roman" w:hAnsi="Times New Roman" w:cs="Times New Roman"/>
          <w:b/>
          <w:bCs/>
        </w:rPr>
      </w:pPr>
      <w:r w:rsidRPr="00C109C3">
        <w:rPr>
          <w:rFonts w:ascii="Times New Roman" w:hAnsi="Times New Roman" w:cs="Times New Roman"/>
          <w:b/>
          <w:bCs/>
        </w:rPr>
        <w:t>Regularly updated data and adaptive management</w:t>
      </w:r>
    </w:p>
    <w:p w14:paraId="7EA6CD0E"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have developed scripts of computer code that use these data to create summaries and routine analyses to provide information to (1) adaptively update sampling efforts and (2) meet reporting requirements of funding agency.  Because of data workflow is standardized, each time new data </w:t>
      </w:r>
      <w:proofErr w:type="gramStart"/>
      <w:r w:rsidRPr="00C109C3">
        <w:rPr>
          <w:rFonts w:ascii="Times New Roman" w:hAnsi="Times New Roman" w:cs="Times New Roman"/>
        </w:rPr>
        <w:t>are</w:t>
      </w:r>
      <w:proofErr w:type="gramEnd"/>
      <w:r w:rsidRPr="00C109C3">
        <w:rPr>
          <w:rFonts w:ascii="Times New Roman" w:hAnsi="Times New Roman" w:cs="Times New Roman"/>
        </w:rPr>
        <w:t xml:space="preserve"> collected, then these standard computer scripts can be run to inform ongoing research efforts.  As an example, we routinely use a type of power analyses to guide field sampling efforts during winter oyster sampling.  Prior to the field sampling season, data from previous years are used to develop preliminary sampling guides in terms of location and number of transect samples to take.  As field collections begin and new data are collected and </w:t>
      </w:r>
      <w:proofErr w:type="gramStart"/>
      <w:r w:rsidRPr="00C109C3">
        <w:rPr>
          <w:rFonts w:ascii="Times New Roman" w:hAnsi="Times New Roman" w:cs="Times New Roman"/>
        </w:rPr>
        <w:t>entered into</w:t>
      </w:r>
      <w:proofErr w:type="gramEnd"/>
      <w:r w:rsidRPr="00C109C3">
        <w:rPr>
          <w:rFonts w:ascii="Times New Roman" w:hAnsi="Times New Roman" w:cs="Times New Roman"/>
        </w:rPr>
        <w:t xml:space="preserve"> the computer, we re-run the power analyses to then update the sampling effort for that field season based on observed oyster density and variability from within season sampling.  This </w:t>
      </w:r>
      <w:r w:rsidRPr="00C109C3">
        <w:rPr>
          <w:rFonts w:ascii="Times New Roman" w:hAnsi="Times New Roman" w:cs="Times New Roman"/>
        </w:rPr>
        <w:lastRenderedPageBreak/>
        <w:t xml:space="preserve">allows us to allocate effort to locations where they provide the most information to meet project objectives.  </w:t>
      </w:r>
    </w:p>
    <w:p w14:paraId="6015992E"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Discussion</w:t>
      </w:r>
    </w:p>
    <w:p w14:paraId="37A266BC" w14:textId="4B589748"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Establishing a data management workflow is receiving more attention in ecological efforts. Thus, creating a data management workflow from the beginning of the research initiative makes data management an easier endeavor to maintain </w:t>
      </w:r>
      <w:proofErr w:type="gramStart"/>
      <w:r w:rsidRPr="00C109C3">
        <w:rPr>
          <w:rFonts w:ascii="Times New Roman" w:hAnsi="Times New Roman" w:cs="Times New Roman"/>
        </w:rPr>
        <w:t>than  trying</w:t>
      </w:r>
      <w:proofErr w:type="gramEnd"/>
      <w:r w:rsidRPr="00C109C3">
        <w:rPr>
          <w:rFonts w:ascii="Times New Roman" w:hAnsi="Times New Roman" w:cs="Times New Roman"/>
        </w:rPr>
        <w:t xml:space="preserve"> to reconcile and document the aspects of the study after a manuscript has been prepared </w:t>
      </w:r>
      <w:sdt>
        <w:sdtPr>
          <w:rPr>
            <w:rFonts w:ascii="Times New Roman" w:hAnsi="Times New Roman" w:cs="Times New Roman"/>
            <w:color w:val="000000"/>
          </w:rPr>
          <w:tag w:val="MENDELEY_CITATION_ef0fe443-e7f7-4f6d-af9d-c9333316ea74"/>
          <w:id w:val="294252450"/>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Archmiller</w:t>
          </w:r>
          <w:proofErr w:type="spellEnd"/>
          <w:r w:rsidRPr="00C109C3">
            <w:rPr>
              <w:rFonts w:ascii="Times New Roman" w:hAnsi="Times New Roman" w:cs="Times New Roman"/>
              <w:color w:val="000000"/>
            </w:rPr>
            <w:t xml:space="preserve"> et al., 2020)</w:t>
          </w:r>
        </w:sdtContent>
      </w:sdt>
      <w:del w:id="22" w:author="Mossa,Joann" w:date="2021-01-11T18:37:00Z">
        <w:r w:rsidRPr="00C109C3" w:rsidDel="00AC1C13">
          <w:rPr>
            <w:rFonts w:ascii="Times New Roman" w:hAnsi="Times New Roman" w:cs="Times New Roman"/>
          </w:rPr>
          <w:delText xml:space="preserve"> </w:delText>
        </w:r>
      </w:del>
      <w:r w:rsidRPr="00C109C3">
        <w:rPr>
          <w:rFonts w:ascii="Times New Roman" w:hAnsi="Times New Roman" w:cs="Times New Roman"/>
        </w:rPr>
        <w:t>.</w:t>
      </w:r>
      <w:ins w:id="23" w:author="Mossa,Joann" w:date="2021-01-11T18:37:00Z">
        <w:r w:rsidR="00AC1C13">
          <w:rPr>
            <w:rFonts w:ascii="Times New Roman" w:hAnsi="Times New Roman" w:cs="Times New Roman"/>
          </w:rPr>
          <w:t xml:space="preserve"> </w:t>
        </w:r>
      </w:ins>
      <w:r w:rsidRPr="00C109C3">
        <w:rPr>
          <w:rFonts w:ascii="Times New Roman" w:hAnsi="Times New Roman" w:cs="Times New Roman"/>
        </w:rPr>
        <w:t xml:space="preserve">Data and scripts without proper initial data management workflows can lead to an increased effort and time to properly archive and clean, and though it is possible for post-reconciliation in theory it is rarely followed in practice </w:t>
      </w:r>
      <w:sdt>
        <w:sdtPr>
          <w:rPr>
            <w:rFonts w:ascii="Times New Roman" w:hAnsi="Times New Roman" w:cs="Times New Roman"/>
          </w:rPr>
          <w:tag w:val="MENDELEY_CITATION_c2dd487f-0784-4c69-b526-ec6cb8c46af2"/>
          <w:id w:val="1176386360"/>
          <w:placeholder>
            <w:docPart w:val="F5119324234B4C058E016F466C3277ED"/>
          </w:placeholder>
        </w:sdtPr>
        <w:sdtContent>
          <w:r w:rsidRPr="00C109C3">
            <w:rPr>
              <w:rFonts w:ascii="Times New Roman" w:hAnsi="Times New Roman" w:cs="Times New Roman"/>
            </w:rPr>
            <w:t>(Nelson &amp; Grubesic, 2018)</w:t>
          </w:r>
        </w:sdtContent>
      </w:sdt>
      <w:r w:rsidRPr="00C109C3">
        <w:rPr>
          <w:rFonts w:ascii="Times New Roman" w:hAnsi="Times New Roman" w:cs="Times New Roman"/>
        </w:rPr>
        <w:t xml:space="preserve"> . </w:t>
      </w:r>
      <w:bookmarkStart w:id="24" w:name="references"/>
      <w:bookmarkEnd w:id="24"/>
      <w:r w:rsidRPr="00C109C3">
        <w:rPr>
          <w:rFonts w:ascii="Times New Roman" w:hAnsi="Times New Roman" w:cs="Times New Roman"/>
        </w:rPr>
        <w:t xml:space="preserve">Our data management addresses many of the challenges with “living data” such as reducing human introduced error, permanent data storage, and version control for text and scripts. Our workflow uses a mixture of familiar software (e.g., Microsoft Excel) and versatile software (e.g., R programming, GitHub, MySQL), which encompasses an array of skills needed from a biologist to employ a modern workflow. </w:t>
      </w:r>
    </w:p>
    <w:p w14:paraId="6C4BF8C9"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Our data management workflow may not work for every ecological project, however many elements discussed in this paper should still be applicable. The concept of creating a data management workflow prior to an conservation venture is one of our main talking points. Much of project planning time is allocated to the ecological question asked and how to set up the sampling design. However, the planning should continue and expand to how the collected data will be managed and to train team members on the workflow. Knowing the frequency of data collected, where it will be stored, how it will be entered, is necessary to ensure data integrity. The data collected and analyzed will ultimately guide ecological efforts and inform funding agencies of the progress. The principles of securing and validating data should also be considered of high importance for monitoring efforts as well. </w:t>
      </w:r>
    </w:p>
    <w:p w14:paraId="3994239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rPr>
        <w:t>There are many advantages to using open-sourced tools (e.g., GitHub, R programming, and MySQL) in a data management workflow. Firstly, these software are free and there is continuous support for these applications online. Secondly, this workflow can be achieved by few biologists using online training programs such as The Carpentries (</w:t>
      </w:r>
      <w:hyperlink r:id="rId17" w:history="1">
        <w:r w:rsidRPr="00C109C3">
          <w:rPr>
            <w:rStyle w:val="Hyperlink"/>
            <w:rFonts w:ascii="Times New Roman" w:hAnsi="Times New Roman" w:cs="Times New Roman"/>
          </w:rPr>
          <w:t>https://carpentries.org/</w:t>
        </w:r>
      </w:hyperlink>
      <w:r w:rsidRPr="00C109C3">
        <w:rPr>
          <w:rFonts w:ascii="Times New Roman" w:hAnsi="Times New Roman" w:cs="Times New Roman"/>
        </w:rPr>
        <w:t xml:space="preserve">). Many universities also offer R programming courses which teach the basics of statistical analysis </w:t>
      </w:r>
      <w:r w:rsidRPr="00C109C3">
        <w:rPr>
          <w:rFonts w:ascii="Times New Roman" w:hAnsi="Times New Roman" w:cs="Times New Roman"/>
        </w:rPr>
        <w:lastRenderedPageBreak/>
        <w:t xml:space="preserve">with R (e.g., WIS 4601, Quantitative Ecology, </w:t>
      </w:r>
      <w:hyperlink r:id="rId18" w:history="1">
        <w:r w:rsidRPr="00C109C3">
          <w:rPr>
            <w:rStyle w:val="Hyperlink"/>
            <w:rFonts w:ascii="Times New Roman" w:hAnsi="Times New Roman" w:cs="Times New Roman"/>
          </w:rPr>
          <w:t>https://wec.ifas.ufl.edu/undergraduate-students/undergraduate-course-listing/</w:t>
        </w:r>
      </w:hyperlink>
      <w:r w:rsidRPr="00C109C3">
        <w:rPr>
          <w:rFonts w:ascii="Times New Roman" w:hAnsi="Times New Roman" w:cs="Times New Roman"/>
        </w:rPr>
        <w:t xml:space="preserve">) and similar data management techniques described in this paper (e.g., WIS 6934, </w:t>
      </w:r>
      <w:hyperlink r:id="rId19" w:history="1">
        <w:r w:rsidRPr="00C109C3">
          <w:rPr>
            <w:rStyle w:val="Hyperlink"/>
            <w:rFonts w:ascii="Times New Roman" w:hAnsi="Times New Roman" w:cs="Times New Roman"/>
          </w:rPr>
          <w:t>https://datacarpentry.org/semester-biology/</w:t>
        </w:r>
      </w:hyperlink>
      <w:r w:rsidRPr="00C109C3">
        <w:rPr>
          <w:rFonts w:ascii="Times New Roman" w:hAnsi="Times New Roman" w:cs="Times New Roman"/>
        </w:rPr>
        <w:t xml:space="preserve"> ). Using GitHub offers much desired flexibility in code development through “pull requests” </w:t>
      </w:r>
      <w:sdt>
        <w:sdtPr>
          <w:rPr>
            <w:rFonts w:ascii="Times New Roman" w:hAnsi="Times New Roman" w:cs="Times New Roman"/>
          </w:rPr>
          <w:tag w:val="MENDELEY_CITATION_435388bd-a6e2-4412-9061-e8dad580c093"/>
          <w:id w:val="-1018311360"/>
          <w:placeholder>
            <w:docPart w:val="F5119324234B4C058E016F466C3277ED"/>
          </w:placeholder>
        </w:sdtPr>
        <w:sdtContent>
          <w:r w:rsidRPr="00C109C3">
            <w:rPr>
              <w:rFonts w:ascii="Times New Roman" w:hAnsi="Times New Roman" w:cs="Times New Roman"/>
            </w:rPr>
            <w:t>(Rahman &amp; Roy, 2014)</w:t>
          </w:r>
        </w:sdtContent>
      </w:sdt>
      <w:r w:rsidRPr="00C109C3">
        <w:rPr>
          <w:rFonts w:ascii="Times New Roman" w:hAnsi="Times New Roman" w:cs="Times New Roman"/>
        </w:rPr>
        <w:t xml:space="preserve"> and version control </w:t>
      </w:r>
      <w:sdt>
        <w:sdtPr>
          <w:rPr>
            <w:rFonts w:ascii="Times New Roman" w:hAnsi="Times New Roman" w:cs="Times New Roman"/>
            <w:color w:val="000000"/>
          </w:rPr>
          <w:tag w:val="MENDELEY_CITATION_69048073-48b3-4429-b798-5258bdfd8a32"/>
          <w:id w:val="1959836263"/>
          <w:placeholder>
            <w:docPart w:val="F5119324234B4C058E016F466C3277ED"/>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GitHub consistently updates their software features making it a reliable resource for many projects. </w:t>
      </w:r>
    </w:p>
    <w:p w14:paraId="0326395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Some initial difficulties to our workflow may arise in teaching team members how to use the workflow and to ensure that they are following workflow processes. It is important to communicate effectively with team members to guarantee they are collecting and maintaining data within the workflow procedures. An</w:t>
      </w:r>
      <w:r w:rsidRPr="00C109C3">
        <w:rPr>
          <w:rFonts w:ascii="Times New Roman" w:hAnsi="Times New Roman" w:cs="Times New Roman"/>
          <w:color w:val="000000" w:themeColor="text1"/>
        </w:rPr>
        <w:t>other disadvantage to our current workflow is that it can only handle only certain types and a limited amount of storage space. Our MySQL database can only store numerical or character information, it cannot store images or completed maps (</w:t>
      </w:r>
      <w:hyperlink r:id="rId20" w:history="1">
        <w:r w:rsidRPr="00C109C3">
          <w:rPr>
            <w:rStyle w:val="Hyperlink"/>
            <w:rFonts w:ascii="Times New Roman" w:hAnsi="Times New Roman" w:cs="Times New Roman"/>
          </w:rPr>
          <w:t>https://www.mysqltutorial.org/mysql-data-types.aspx</w:t>
        </w:r>
      </w:hyperlink>
      <w:r w:rsidRPr="00C109C3">
        <w:rPr>
          <w:rFonts w:ascii="Times New Roman" w:hAnsi="Times New Roman" w:cs="Times New Roman"/>
          <w:color w:val="000000" w:themeColor="text1"/>
        </w:rPr>
        <w:t xml:space="preserve"> ). The MySQL database can also be difficult to make fundamental changes to, which we do not want to do at this </w:t>
      </w:r>
      <w:proofErr w:type="gramStart"/>
      <w:r w:rsidRPr="00C109C3">
        <w:rPr>
          <w:rFonts w:ascii="Times New Roman" w:hAnsi="Times New Roman" w:cs="Times New Roman"/>
          <w:color w:val="000000" w:themeColor="text1"/>
        </w:rPr>
        <w:t>time, and</w:t>
      </w:r>
      <w:proofErr w:type="gramEnd"/>
      <w:r w:rsidRPr="00C109C3">
        <w:rPr>
          <w:rFonts w:ascii="Times New Roman" w:hAnsi="Times New Roman" w:cs="Times New Roman"/>
          <w:color w:val="000000" w:themeColor="text1"/>
        </w:rPr>
        <w:t xml:space="preserve"> would require the expertise of </w:t>
      </w:r>
      <w:r w:rsidRPr="00C109C3">
        <w:rPr>
          <w:rFonts w:ascii="Times New Roman" w:hAnsi="Times New Roman" w:cs="Times New Roman"/>
          <w:noProof/>
        </w:rPr>
        <w:t>ARCS to make any real changes to the functionality of the relational database. GitHub has a repository limit of 1 GB and up to 100 MB for an individual file (</w:t>
      </w:r>
      <w:hyperlink r:id="rId21" w:anchor="file-and-repository-size-limitations" w:history="1">
        <w:r w:rsidRPr="00C109C3">
          <w:rPr>
            <w:rStyle w:val="Hyperlink"/>
            <w:rFonts w:ascii="Times New Roman" w:hAnsi="Times New Roman" w:cs="Times New Roman"/>
            <w:noProof/>
          </w:rPr>
          <w:t>https://help.github.com/en/github/managing-large-files/what-is-my-disk-quota#file-and-repository-size-limitations</w:t>
        </w:r>
      </w:hyperlink>
      <w:r w:rsidRPr="00C109C3">
        <w:rPr>
          <w:rFonts w:ascii="Times New Roman" w:hAnsi="Times New Roman" w:cs="Times New Roman"/>
          <w:noProof/>
        </w:rPr>
        <w:t xml:space="preserve">), which can make it difficult to store large files without compressing them. However, despite these limitations with MySQL and GitHub, their functionality greatly outweighs their restrictions.  </w:t>
      </w:r>
    </w:p>
    <w:p w14:paraId="6C727E24" w14:textId="2EE1FDDD"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Adaptive management is described as a process which continually improves policies and practices based on data outcomes </w:t>
      </w:r>
      <w:sdt>
        <w:sdtPr>
          <w:rPr>
            <w:rFonts w:ascii="Times New Roman" w:hAnsi="Times New Roman" w:cs="Times New Roman"/>
            <w:noProof/>
            <w:color w:val="000000"/>
          </w:rPr>
          <w:tag w:val="MENDELEY_CITATION_f94cd2c3-7ac6-4adc-9830-18b3d176ce4a"/>
          <w:id w:val="1541630077"/>
          <w:placeholder>
            <w:docPart w:val="F5119324234B4C058E016F466C3277ED"/>
          </w:placeholder>
        </w:sdtPr>
        <w:sdtContent>
          <w:r w:rsidRPr="00C109C3">
            <w:rPr>
              <w:rFonts w:ascii="Times New Roman" w:hAnsi="Times New Roman" w:cs="Times New Roman"/>
              <w:noProof/>
              <w:color w:val="000000"/>
            </w:rPr>
            <w:t>(Pahl-Wostl, 2007)</w:t>
          </w:r>
        </w:sdtContent>
      </w:sdt>
      <w:r w:rsidRPr="00C109C3">
        <w:rPr>
          <w:rFonts w:ascii="Times New Roman" w:hAnsi="Times New Roman" w:cs="Times New Roman"/>
          <w:noProof/>
        </w:rPr>
        <w:t xml:space="preserve">.  Due to the recent advancements of technology, one would assume that adaptive management should be widely employed among ecological programs, however adaptive management is infrequently implemented </w:t>
      </w:r>
      <w:sdt>
        <w:sdtPr>
          <w:rPr>
            <w:rFonts w:ascii="Times New Roman" w:hAnsi="Times New Roman" w:cs="Times New Roman"/>
            <w:noProof/>
            <w:color w:val="000000"/>
          </w:rPr>
          <w:tag w:val="MENDELEY_CITATION_de663b7a-96cd-467e-b311-df75d67c9427"/>
          <w:id w:val="-2128613076"/>
          <w:placeholder>
            <w:docPart w:val="F5119324234B4C058E016F466C3277ED"/>
          </w:placeholder>
        </w:sdtPr>
        <w:sdtContent>
          <w:r w:rsidRPr="00C109C3">
            <w:rPr>
              <w:rFonts w:ascii="Times New Roman" w:hAnsi="Times New Roman" w:cs="Times New Roman"/>
              <w:noProof/>
              <w:color w:val="000000"/>
            </w:rPr>
            <w:t>(Weimer et al., 2007.)</w:t>
          </w:r>
        </w:sdtContent>
      </w:sdt>
      <w:r w:rsidRPr="00C109C3">
        <w:rPr>
          <w:rFonts w:ascii="Times New Roman" w:hAnsi="Times New Roman" w:cs="Times New Roman"/>
          <w:noProof/>
        </w:rPr>
        <w:t xml:space="preserve">. We have described some of our challenges and our approaches to address these concerns through our data management workflow, hoping that it can provide guidance to future research efforts. Our data management workflow currently does not address some common concerns such as (1) citation and authorship credit, (2) managing for maps (e.g., geodatabases), and (3) data licensing (for collaborative data efforts). Collecting and managing “living data” is becoming the norm in many research programs. Making the effort to train teams and cultivate this new data </w:t>
      </w:r>
      <w:r w:rsidRPr="00C109C3">
        <w:rPr>
          <w:rFonts w:ascii="Times New Roman" w:hAnsi="Times New Roman" w:cs="Times New Roman"/>
          <w:noProof/>
        </w:rPr>
        <w:lastRenderedPageBreak/>
        <w:t>type will ensure that scientists will be able to effectively manage these data, and these data will ultimately provide a feed-back loop for adaptive management.</w:t>
      </w:r>
    </w:p>
    <w:p w14:paraId="2ED4D091" w14:textId="313C1D4F" w:rsidR="008D7E31" w:rsidRPr="00C109C3" w:rsidRDefault="008D7E31" w:rsidP="008D7E31">
      <w:pPr>
        <w:pStyle w:val="BodyText"/>
        <w:spacing w:line="360" w:lineRule="auto"/>
        <w:ind w:firstLine="720"/>
        <w:rPr>
          <w:rFonts w:ascii="Times New Roman" w:hAnsi="Times New Roman" w:cs="Times New Roman"/>
          <w:noProof/>
        </w:rPr>
      </w:pPr>
    </w:p>
    <w:p w14:paraId="6A3D224F" w14:textId="465A1CE5" w:rsidR="008D7E31" w:rsidRPr="00C109C3" w:rsidRDefault="008D7E31" w:rsidP="008D7E31">
      <w:pPr>
        <w:pStyle w:val="BodyText"/>
        <w:spacing w:line="360" w:lineRule="auto"/>
        <w:ind w:firstLine="720"/>
        <w:rPr>
          <w:rFonts w:ascii="Times New Roman" w:hAnsi="Times New Roman" w:cs="Times New Roman"/>
          <w:noProof/>
        </w:rPr>
      </w:pPr>
    </w:p>
    <w:p w14:paraId="0A136220" w14:textId="24A80C71" w:rsidR="008D7E31" w:rsidRPr="00C109C3" w:rsidRDefault="008D7E31" w:rsidP="008D7E31">
      <w:pPr>
        <w:pStyle w:val="BodyText"/>
        <w:spacing w:line="360" w:lineRule="auto"/>
        <w:ind w:firstLine="720"/>
        <w:rPr>
          <w:rFonts w:ascii="Times New Roman" w:hAnsi="Times New Roman" w:cs="Times New Roman"/>
          <w:noProof/>
        </w:rPr>
      </w:pPr>
    </w:p>
    <w:p w14:paraId="5DF201F9" w14:textId="28428CC5" w:rsidR="008D7E31" w:rsidRPr="00C109C3" w:rsidRDefault="008D7E31" w:rsidP="008D7E31">
      <w:pPr>
        <w:pStyle w:val="BodyText"/>
        <w:spacing w:line="360" w:lineRule="auto"/>
        <w:ind w:firstLine="720"/>
        <w:rPr>
          <w:rFonts w:ascii="Times New Roman" w:hAnsi="Times New Roman" w:cs="Times New Roman"/>
          <w:noProof/>
        </w:rPr>
      </w:pPr>
    </w:p>
    <w:p w14:paraId="1C1F16D8" w14:textId="6FBC1590" w:rsidR="008D7E31" w:rsidRPr="00C109C3" w:rsidRDefault="008D7E31" w:rsidP="008D7E31">
      <w:pPr>
        <w:pStyle w:val="BodyText"/>
        <w:spacing w:line="360" w:lineRule="auto"/>
        <w:ind w:firstLine="720"/>
        <w:rPr>
          <w:rFonts w:ascii="Times New Roman" w:hAnsi="Times New Roman" w:cs="Times New Roman"/>
          <w:noProof/>
        </w:rPr>
      </w:pPr>
    </w:p>
    <w:p w14:paraId="1D941EE4" w14:textId="5671C1C1" w:rsidR="008D7E31" w:rsidRPr="00C109C3" w:rsidRDefault="008D7E31" w:rsidP="008D7E31">
      <w:pPr>
        <w:pStyle w:val="BodyText"/>
        <w:spacing w:line="360" w:lineRule="auto"/>
        <w:ind w:firstLine="720"/>
        <w:rPr>
          <w:rFonts w:ascii="Times New Roman" w:hAnsi="Times New Roman" w:cs="Times New Roman"/>
          <w:noProof/>
        </w:rPr>
      </w:pPr>
    </w:p>
    <w:p w14:paraId="6522FA67" w14:textId="09ED33D6" w:rsidR="008D7E31" w:rsidRPr="00C109C3" w:rsidRDefault="008D7E31" w:rsidP="008D7E31">
      <w:pPr>
        <w:pStyle w:val="BodyText"/>
        <w:spacing w:line="360" w:lineRule="auto"/>
        <w:ind w:firstLine="720"/>
        <w:rPr>
          <w:rFonts w:ascii="Times New Roman" w:hAnsi="Times New Roman" w:cs="Times New Roman"/>
          <w:noProof/>
        </w:rPr>
      </w:pPr>
    </w:p>
    <w:p w14:paraId="6BEA5A3A" w14:textId="189459D6" w:rsidR="008D7E31" w:rsidRPr="00C109C3" w:rsidRDefault="008D7E31" w:rsidP="008D7E31">
      <w:pPr>
        <w:pStyle w:val="BodyText"/>
        <w:spacing w:line="360" w:lineRule="auto"/>
        <w:ind w:firstLine="720"/>
        <w:rPr>
          <w:rFonts w:ascii="Times New Roman" w:hAnsi="Times New Roman" w:cs="Times New Roman"/>
          <w:noProof/>
        </w:rPr>
      </w:pPr>
    </w:p>
    <w:p w14:paraId="0E47167A" w14:textId="5835EE7B" w:rsidR="008D7E31" w:rsidRPr="00C109C3" w:rsidRDefault="008D7E31" w:rsidP="008D7E31">
      <w:pPr>
        <w:pStyle w:val="BodyText"/>
        <w:spacing w:line="360" w:lineRule="auto"/>
        <w:ind w:firstLine="720"/>
        <w:rPr>
          <w:rFonts w:ascii="Times New Roman" w:hAnsi="Times New Roman" w:cs="Times New Roman"/>
          <w:noProof/>
        </w:rPr>
      </w:pPr>
    </w:p>
    <w:p w14:paraId="280ACC50" w14:textId="414CD48E" w:rsidR="008D7E31" w:rsidRPr="00C109C3" w:rsidRDefault="008D7E31" w:rsidP="008D7E31">
      <w:pPr>
        <w:pStyle w:val="BodyText"/>
        <w:spacing w:line="360" w:lineRule="auto"/>
        <w:ind w:firstLine="720"/>
        <w:rPr>
          <w:rFonts w:ascii="Times New Roman" w:hAnsi="Times New Roman" w:cs="Times New Roman"/>
          <w:noProof/>
        </w:rPr>
      </w:pPr>
    </w:p>
    <w:p w14:paraId="3B832DF8" w14:textId="32874987" w:rsidR="008D7E31" w:rsidRPr="00C109C3" w:rsidRDefault="008D7E31" w:rsidP="008D7E31">
      <w:pPr>
        <w:pStyle w:val="BodyText"/>
        <w:spacing w:line="360" w:lineRule="auto"/>
        <w:ind w:firstLine="720"/>
        <w:rPr>
          <w:rFonts w:ascii="Times New Roman" w:hAnsi="Times New Roman" w:cs="Times New Roman"/>
          <w:noProof/>
        </w:rPr>
      </w:pPr>
    </w:p>
    <w:p w14:paraId="0B1C8FFF" w14:textId="61CCD5D8" w:rsidR="008D7E31" w:rsidRPr="00C109C3" w:rsidRDefault="008D7E31" w:rsidP="008D7E31">
      <w:pPr>
        <w:pStyle w:val="BodyText"/>
        <w:spacing w:line="360" w:lineRule="auto"/>
        <w:ind w:firstLine="720"/>
        <w:rPr>
          <w:rFonts w:ascii="Times New Roman" w:hAnsi="Times New Roman" w:cs="Times New Roman"/>
          <w:noProof/>
        </w:rPr>
      </w:pPr>
    </w:p>
    <w:p w14:paraId="584F1E6E" w14:textId="77777777" w:rsidR="00EA5B4E" w:rsidRDefault="00EA5B4E" w:rsidP="008D7E31">
      <w:pPr>
        <w:spacing w:line="360" w:lineRule="auto"/>
        <w:rPr>
          <w:rFonts w:ascii="Times New Roman" w:hAnsi="Times New Roman" w:cs="Times New Roman"/>
          <w:b/>
          <w:bCs/>
        </w:rPr>
      </w:pPr>
    </w:p>
    <w:p w14:paraId="753F44E5" w14:textId="77777777" w:rsidR="00EA5B4E" w:rsidRDefault="00EA5B4E" w:rsidP="008D7E31">
      <w:pPr>
        <w:spacing w:line="360" w:lineRule="auto"/>
        <w:rPr>
          <w:rFonts w:ascii="Times New Roman" w:hAnsi="Times New Roman" w:cs="Times New Roman"/>
          <w:b/>
          <w:bCs/>
        </w:rPr>
      </w:pPr>
    </w:p>
    <w:p w14:paraId="7EDCE056" w14:textId="77777777" w:rsidR="00EA5B4E" w:rsidRDefault="00EA5B4E" w:rsidP="008D7E31">
      <w:pPr>
        <w:spacing w:line="360" w:lineRule="auto"/>
        <w:rPr>
          <w:rFonts w:ascii="Times New Roman" w:hAnsi="Times New Roman" w:cs="Times New Roman"/>
          <w:b/>
          <w:bCs/>
        </w:rPr>
      </w:pPr>
    </w:p>
    <w:p w14:paraId="15377E71" w14:textId="77777777" w:rsidR="00EA5B4E" w:rsidRDefault="00EA5B4E" w:rsidP="008D7E31">
      <w:pPr>
        <w:spacing w:line="360" w:lineRule="auto"/>
        <w:rPr>
          <w:rFonts w:ascii="Times New Roman" w:hAnsi="Times New Roman" w:cs="Times New Roman"/>
          <w:b/>
          <w:bCs/>
        </w:rPr>
      </w:pPr>
    </w:p>
    <w:p w14:paraId="7E1E4DFD" w14:textId="77777777" w:rsidR="00EA5B4E" w:rsidRDefault="00EA5B4E" w:rsidP="008D7E31">
      <w:pPr>
        <w:spacing w:line="360" w:lineRule="auto"/>
        <w:rPr>
          <w:rFonts w:ascii="Times New Roman" w:hAnsi="Times New Roman" w:cs="Times New Roman"/>
          <w:b/>
          <w:bCs/>
        </w:rPr>
      </w:pPr>
    </w:p>
    <w:p w14:paraId="5F8008DB" w14:textId="77777777" w:rsidR="00EA5B4E" w:rsidRDefault="00EA5B4E" w:rsidP="008D7E31">
      <w:pPr>
        <w:spacing w:line="360" w:lineRule="auto"/>
        <w:rPr>
          <w:rFonts w:ascii="Times New Roman" w:hAnsi="Times New Roman" w:cs="Times New Roman"/>
          <w:b/>
          <w:bCs/>
        </w:rPr>
      </w:pPr>
    </w:p>
    <w:p w14:paraId="3BC2BEE2" w14:textId="77777777" w:rsidR="00EA5B4E" w:rsidRDefault="00EA5B4E" w:rsidP="008D7E31">
      <w:pPr>
        <w:spacing w:line="360" w:lineRule="auto"/>
        <w:rPr>
          <w:rFonts w:ascii="Times New Roman" w:hAnsi="Times New Roman" w:cs="Times New Roman"/>
          <w:b/>
          <w:bCs/>
        </w:rPr>
      </w:pPr>
    </w:p>
    <w:p w14:paraId="5C58B10D" w14:textId="77777777" w:rsidR="00EA5B4E" w:rsidRDefault="00EA5B4E" w:rsidP="008D7E31">
      <w:pPr>
        <w:spacing w:line="360" w:lineRule="auto"/>
        <w:rPr>
          <w:rFonts w:ascii="Times New Roman" w:hAnsi="Times New Roman" w:cs="Times New Roman"/>
          <w:b/>
          <w:bCs/>
        </w:rPr>
      </w:pPr>
    </w:p>
    <w:p w14:paraId="527BE8B8" w14:textId="3921AF8E"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2</w:t>
      </w:r>
    </w:p>
    <w:p w14:paraId="42DA853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Tailoring GitHub for Ecology </w:t>
      </w:r>
    </w:p>
    <w:p w14:paraId="54360891"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Abstract</w:t>
      </w:r>
    </w:p>
    <w:p w14:paraId="37F37E3D" w14:textId="627F58A6"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Ecology is transitioning from an </w:t>
      </w:r>
      <w:commentRangeStart w:id="25"/>
      <w:r w:rsidRPr="00C109C3">
        <w:rPr>
          <w:rFonts w:ascii="Times New Roman" w:hAnsi="Times New Roman" w:cs="Times New Roman"/>
        </w:rPr>
        <w:t xml:space="preserve">anecdotal science </w:t>
      </w:r>
      <w:commentRangeEnd w:id="25"/>
      <w:r w:rsidR="00485D9D">
        <w:rPr>
          <w:rStyle w:val="CommentReference"/>
        </w:rPr>
        <w:commentReference w:id="25"/>
      </w:r>
      <w:r w:rsidRPr="00C109C3">
        <w:rPr>
          <w:rFonts w:ascii="Times New Roman" w:hAnsi="Times New Roman" w:cs="Times New Roman"/>
        </w:rPr>
        <w:t>into a data</w:t>
      </w:r>
      <w:ins w:id="26" w:author="Mossa,Joann" w:date="2021-01-11T18:40:00Z">
        <w:r w:rsidR="00485D9D">
          <w:rPr>
            <w:rFonts w:ascii="Times New Roman" w:hAnsi="Times New Roman" w:cs="Times New Roman"/>
          </w:rPr>
          <w:t>-</w:t>
        </w:r>
      </w:ins>
      <w:del w:id="27" w:author="Mossa,Joann" w:date="2021-01-11T18:40:00Z">
        <w:r w:rsidRPr="00C109C3" w:rsidDel="00485D9D">
          <w:rPr>
            <w:rFonts w:ascii="Times New Roman" w:hAnsi="Times New Roman" w:cs="Times New Roman"/>
          </w:rPr>
          <w:delText xml:space="preserve"> </w:delText>
        </w:r>
      </w:del>
      <w:r w:rsidRPr="00C109C3">
        <w:rPr>
          <w:rFonts w:ascii="Times New Roman" w:hAnsi="Times New Roman" w:cs="Times New Roman"/>
        </w:rPr>
        <w:t xml:space="preserve">driven science. Biologists are finding that they are needing skills to manage, analyze, and store data effectively. Data, such as code and text, require thoughtful management practices to keep these files organized and available to other researchers. We developed a modern structure using GitHub so that files may be available to all members of the team, other collaborators, and publishers. We do this by 1) evaluating our previous repository structure and workflow; 2) creating a new and consistent structure and workflow among all project repositories; 3) and establishing and maintaining </w:t>
      </w:r>
      <w:del w:id="28" w:author="Mossa,Joann" w:date="2021-01-11T18:43:00Z">
        <w:r w:rsidRPr="00C109C3" w:rsidDel="00485D9D">
          <w:rPr>
            <w:rFonts w:ascii="Times New Roman" w:hAnsi="Times New Roman" w:cs="Times New Roman"/>
          </w:rPr>
          <w:delText xml:space="preserve">a </w:delText>
        </w:r>
      </w:del>
      <w:r w:rsidRPr="00C109C3">
        <w:rPr>
          <w:rFonts w:ascii="Times New Roman" w:hAnsi="Times New Roman" w:cs="Times New Roman"/>
        </w:rPr>
        <w:t>file</w:t>
      </w:r>
      <w:ins w:id="29" w:author="Mossa,Joann" w:date="2021-01-11T18:43:00Z">
        <w:r w:rsidR="00485D9D">
          <w:rPr>
            <w:rFonts w:ascii="Times New Roman" w:hAnsi="Times New Roman" w:cs="Times New Roman"/>
          </w:rPr>
          <w:t>-</w:t>
        </w:r>
      </w:ins>
      <w:r w:rsidRPr="00C109C3">
        <w:rPr>
          <w:rFonts w:ascii="Times New Roman" w:hAnsi="Times New Roman" w:cs="Times New Roman"/>
        </w:rPr>
        <w:t xml:space="preserve"> naming convention</w:t>
      </w:r>
      <w:r w:rsidR="00684530">
        <w:rPr>
          <w:rFonts w:ascii="Times New Roman" w:hAnsi="Times New Roman" w:cs="Times New Roman"/>
        </w:rPr>
        <w:t>s</w:t>
      </w:r>
      <w:r w:rsidRPr="00C109C3">
        <w:rPr>
          <w:rFonts w:ascii="Times New Roman" w:hAnsi="Times New Roman" w:cs="Times New Roman"/>
        </w:rPr>
        <w:t xml:space="preserve"> which encompasses any file that could be in a repository. This repository structure </w:t>
      </w:r>
      <w:r w:rsidR="00485D9D">
        <w:rPr>
          <w:rFonts w:ascii="Times New Roman" w:hAnsi="Times New Roman" w:cs="Times New Roman"/>
        </w:rPr>
        <w:t>considers</w:t>
      </w:r>
      <w:r w:rsidRPr="00C109C3">
        <w:rPr>
          <w:rFonts w:ascii="Times New Roman" w:hAnsi="Times New Roman" w:cs="Times New Roman"/>
        </w:rPr>
        <w:t xml:space="preserve"> the need to manage “living data” and the necessity for ecological efforts to be transparent. </w:t>
      </w:r>
    </w:p>
    <w:p w14:paraId="133EC2A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Introduction </w:t>
      </w:r>
    </w:p>
    <w:p w14:paraId="69BE47FF" w14:textId="14CB8017" w:rsidR="007F5B4C" w:rsidRPr="000D6549"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Traditional field ecology is currently experiencing a data revolution. Advancing technology drives the need to collect and analyze regularly updated data for natural resource efforts, (i.e., “living data”, </w:t>
      </w:r>
      <w:sdt>
        <w:sdtPr>
          <w:rPr>
            <w:rFonts w:ascii="Times New Roman" w:hAnsi="Times New Roman" w:cs="Times New Roman"/>
            <w:color w:val="000000"/>
          </w:rPr>
          <w:tag w:val="MENDELEY_CITATION_338e8e81-bb6f-4075-b169-bb516b44655f"/>
          <w:id w:val="101079764"/>
          <w:placeholder>
            <w:docPart w:val="E62D29228E624412B36E1CCC32CFF3DF"/>
          </w:placeholder>
        </w:sdt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These developments require scientists to work effectively with these “living data” (Box 1), despite they are rarely trained to do so </w:t>
      </w:r>
      <w:sdt>
        <w:sdtPr>
          <w:rPr>
            <w:rFonts w:ascii="Times New Roman" w:hAnsi="Times New Roman" w:cs="Times New Roman"/>
            <w:color w:val="000000"/>
          </w:rPr>
          <w:tag w:val="MENDELEY_CITATION_5737d41b-aff5-46a2-86bc-8d8b07352d55"/>
          <w:id w:val="-876079178"/>
          <w:placeholder>
            <w:docPart w:val="E62D29228E624412B36E1CCC32CFF3DF"/>
          </w:placeholder>
        </w:sdt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 </w:t>
      </w:r>
      <w:r w:rsidRPr="00C109C3">
        <w:rPr>
          <w:rFonts w:ascii="Times New Roman" w:hAnsi="Times New Roman" w:cs="Times New Roman"/>
        </w:rPr>
        <w:t xml:space="preserve">Ecologists are also </w:t>
      </w:r>
      <w:r w:rsidR="00687C1C">
        <w:rPr>
          <w:rFonts w:ascii="Times New Roman" w:hAnsi="Times New Roman" w:cs="Times New Roman"/>
        </w:rPr>
        <w:t>increasingly encouraged</w:t>
      </w:r>
      <w:r w:rsidRPr="00C109C3">
        <w:rPr>
          <w:rFonts w:ascii="Times New Roman" w:hAnsi="Times New Roman" w:cs="Times New Roman"/>
        </w:rPr>
        <w:t xml:space="preserve"> to write code as part of their field, lab, and modeling research (</w:t>
      </w:r>
      <w:proofErr w:type="spellStart"/>
      <w:r w:rsidRPr="00C109C3">
        <w:rPr>
          <w:rFonts w:ascii="Times New Roman" w:hAnsi="Times New Roman" w:cs="Times New Roman"/>
        </w:rPr>
        <w:t>Mislan</w:t>
      </w:r>
      <w:proofErr w:type="spellEnd"/>
      <w:r w:rsidRPr="00C109C3">
        <w:rPr>
          <w:rFonts w:ascii="Times New Roman" w:hAnsi="Times New Roman" w:cs="Times New Roman"/>
        </w:rPr>
        <w:t xml:space="preserve"> et al., 2016).  The necessity to write efficient code, store the code, and </w:t>
      </w:r>
      <w:r w:rsidR="00687C1C" w:rsidRPr="00C109C3">
        <w:rPr>
          <w:rFonts w:ascii="Times New Roman" w:hAnsi="Times New Roman" w:cs="Times New Roman"/>
        </w:rPr>
        <w:t>improve</w:t>
      </w:r>
      <w:r w:rsidRPr="00C109C3">
        <w:rPr>
          <w:rFonts w:ascii="Times New Roman" w:hAnsi="Times New Roman" w:cs="Times New Roman"/>
        </w:rPr>
        <w:t xml:space="preserve"> analysis reproducibility is frequently mandated by publishers </w:t>
      </w:r>
      <w:sdt>
        <w:sdtPr>
          <w:rPr>
            <w:rFonts w:ascii="Times New Roman" w:hAnsi="Times New Roman" w:cs="Times New Roman"/>
            <w:color w:val="000000"/>
          </w:rPr>
          <w:tag w:val="MENDELEY_CITATION_d50c10b7-d953-44fd-a553-3be0e263e7c1"/>
          <w:id w:val="-841236446"/>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Alarid</w:t>
          </w:r>
          <w:proofErr w:type="spellEnd"/>
          <w:r w:rsidRPr="00C109C3">
            <w:rPr>
              <w:rFonts w:ascii="Times New Roman" w:hAnsi="Times New Roman" w:cs="Times New Roman"/>
              <w:color w:val="000000"/>
            </w:rPr>
            <w:t>-Escudero et al., 2019)</w:t>
          </w:r>
        </w:sdtContent>
      </w:sdt>
      <w:r w:rsidRPr="00C109C3">
        <w:rPr>
          <w:rFonts w:ascii="Times New Roman" w:hAnsi="Times New Roman" w:cs="Times New Roman"/>
        </w:rPr>
        <w:t xml:space="preserve">. </w:t>
      </w:r>
      <w:r w:rsidR="00687C1C">
        <w:rPr>
          <w:rFonts w:ascii="Times New Roman" w:hAnsi="Times New Roman" w:cs="Times New Roman"/>
        </w:rPr>
        <w:t>The use of GitHub to store and to manage code/text updates can facilitate ways for researchers to archive, share and collaborate (</w:t>
      </w:r>
      <w:sdt>
        <w:sdtPr>
          <w:rPr>
            <w:rFonts w:ascii="Times New Roman" w:hAnsi="Times New Roman" w:cs="Times New Roman"/>
          </w:rPr>
          <w:tag w:val="MENDELEY_CITATION_880a4292-2fc7-4525-9afe-3a8d178be3c7"/>
          <w:id w:val="-1033806470"/>
          <w:placeholder>
            <w:docPart w:val="DefaultPlaceholder_-1854013440"/>
          </w:placeholder>
        </w:sdtPr>
        <w:sdtContent>
          <w:r w:rsidR="000D6549" w:rsidRPr="000D6549">
            <w:rPr>
              <w:rFonts w:ascii="Times New Roman" w:hAnsi="Times New Roman" w:cs="Times New Roman"/>
            </w:rPr>
            <w:t>Gilroy &amp; Kaplan, 2019)</w:t>
          </w:r>
          <w:r w:rsidR="000D6549">
            <w:rPr>
              <w:rFonts w:ascii="Times New Roman" w:hAnsi="Times New Roman" w:cs="Times New Roman"/>
            </w:rPr>
            <w:t>.</w:t>
          </w:r>
        </w:sdtContent>
      </w:sdt>
    </w:p>
    <w:p w14:paraId="43DCFED8" w14:textId="3CE00C32" w:rsidR="007F5B4C" w:rsidRPr="00C109C3" w:rsidRDefault="007F5B4C" w:rsidP="007F5B4C">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b/>
        <w:t xml:space="preserve">The LCR </w:t>
      </w:r>
      <w:r w:rsidR="00684530">
        <w:rPr>
          <w:rFonts w:ascii="Times New Roman" w:hAnsi="Times New Roman" w:cs="Times New Roman"/>
          <w:color w:val="000000" w:themeColor="text1"/>
        </w:rPr>
        <w:t xml:space="preserve">oyster </w:t>
      </w:r>
      <w:r w:rsidRPr="00C109C3">
        <w:rPr>
          <w:rFonts w:ascii="Times New Roman" w:hAnsi="Times New Roman" w:cs="Times New Roman"/>
          <w:color w:val="000000" w:themeColor="text1"/>
        </w:rPr>
        <w:t>project is a large ecological effort to restore an oyster reef to historic elevation levels so that it may endure sea level rise and river discharge. Our project generates data from multiple sources including observations of oyster populations and measurements by field biologists and continuous autonomous water quality data via sensors. These data are updated at different frequencies and require specific attention to be processed</w:t>
      </w:r>
      <w:r w:rsidR="00684530">
        <w:rPr>
          <w:rFonts w:ascii="Times New Roman" w:hAnsi="Times New Roman" w:cs="Times New Roman"/>
          <w:color w:val="000000" w:themeColor="text1"/>
        </w:rPr>
        <w:t xml:space="preserve">. </w:t>
      </w:r>
      <w:r w:rsidRPr="00C109C3">
        <w:rPr>
          <w:rFonts w:ascii="Times New Roman" w:hAnsi="Times New Roman" w:cs="Times New Roman"/>
          <w:color w:val="000000" w:themeColor="text1"/>
        </w:rPr>
        <w:t xml:space="preserve">However, once </w:t>
      </w:r>
      <w:r w:rsidRPr="00C109C3">
        <w:rPr>
          <w:rFonts w:ascii="Times New Roman" w:hAnsi="Times New Roman" w:cs="Times New Roman"/>
          <w:color w:val="000000" w:themeColor="text1"/>
        </w:rPr>
        <w:lastRenderedPageBreak/>
        <w:t xml:space="preserve">they </w:t>
      </w:r>
      <w:proofErr w:type="gramStart"/>
      <w:r w:rsidRPr="00C109C3">
        <w:rPr>
          <w:rFonts w:ascii="Times New Roman" w:hAnsi="Times New Roman" w:cs="Times New Roman"/>
          <w:color w:val="000000" w:themeColor="text1"/>
        </w:rPr>
        <w:t>are processed</w:t>
      </w:r>
      <w:proofErr w:type="gramEnd"/>
      <w:r w:rsidRPr="00C109C3">
        <w:rPr>
          <w:rFonts w:ascii="Times New Roman" w:hAnsi="Times New Roman" w:cs="Times New Roman"/>
          <w:color w:val="000000" w:themeColor="text1"/>
        </w:rPr>
        <w:t xml:space="preserve"> there is a need to store these data so that they ma</w:t>
      </w:r>
      <w:r w:rsidR="00160C03">
        <w:rPr>
          <w:rFonts w:ascii="Times New Roman" w:hAnsi="Times New Roman" w:cs="Times New Roman"/>
          <w:color w:val="000000" w:themeColor="text1"/>
        </w:rPr>
        <w:t>y</w:t>
      </w:r>
      <w:r w:rsidRPr="00C109C3">
        <w:rPr>
          <w:rFonts w:ascii="Times New Roman" w:hAnsi="Times New Roman" w:cs="Times New Roman"/>
          <w:color w:val="000000" w:themeColor="text1"/>
        </w:rPr>
        <w:t xml:space="preserve"> be used among project team members and collaborators. We use GitHub version control software to keep track of regularly updated data, and to keep the multiple working projects using these data, organized.  This paper describes our approach to address concerns regarding standardizing naming conventions, GitHub repository structures, and data availability to differing LCR project repositories to increase reproducibility and transparency. </w:t>
      </w:r>
    </w:p>
    <w:p w14:paraId="10296BF4" w14:textId="77777777" w:rsidR="007F5B4C" w:rsidRPr="00EA5B4E" w:rsidRDefault="007F5B4C" w:rsidP="007F5B4C">
      <w:pPr>
        <w:spacing w:line="360" w:lineRule="auto"/>
        <w:rPr>
          <w:rFonts w:ascii="Times New Roman" w:hAnsi="Times New Roman" w:cs="Times New Roman"/>
          <w:b/>
          <w:bCs/>
        </w:rPr>
      </w:pPr>
      <w:commentRangeStart w:id="30"/>
      <w:commentRangeStart w:id="31"/>
      <w:r w:rsidRPr="00EA5B4E">
        <w:rPr>
          <w:rFonts w:ascii="Times New Roman" w:hAnsi="Times New Roman" w:cs="Times New Roman"/>
          <w:b/>
          <w:bCs/>
        </w:rPr>
        <w:t>#### Box. 1 Terminology</w:t>
      </w:r>
      <w:commentRangeEnd w:id="30"/>
      <w:r w:rsidR="00160C03">
        <w:rPr>
          <w:rStyle w:val="CommentReference"/>
        </w:rPr>
        <w:commentReference w:id="30"/>
      </w:r>
      <w:commentRangeEnd w:id="31"/>
      <w:r w:rsidR="00160C03">
        <w:rPr>
          <w:rStyle w:val="CommentReference"/>
        </w:rPr>
        <w:commentReference w:id="31"/>
      </w:r>
    </w:p>
    <w:p w14:paraId="201F2E0F"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GitHub- an online version control software, free, and accessible to anyone with Internet (</w:t>
      </w:r>
      <w:hyperlink r:id="rId22" w:history="1">
        <w:r w:rsidRPr="00C109C3">
          <w:rPr>
            <w:rStyle w:val="Hyperlink"/>
            <w:rFonts w:ascii="Times New Roman" w:hAnsi="Times New Roman" w:cs="Times New Roman"/>
          </w:rPr>
          <w:t>www.github.com</w:t>
        </w:r>
      </w:hyperlink>
      <w:r w:rsidRPr="00C109C3">
        <w:rPr>
          <w:rFonts w:ascii="Times New Roman" w:hAnsi="Times New Roman" w:cs="Times New Roman"/>
        </w:rPr>
        <w:t xml:space="preserve">) </w:t>
      </w:r>
    </w:p>
    <w:p w14:paraId="6736B4B0" w14:textId="163F98EF"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living data- data that are </w:t>
      </w:r>
      <w:r w:rsidR="00E31753">
        <w:rPr>
          <w:rFonts w:ascii="Times New Roman" w:hAnsi="Times New Roman" w:cs="Times New Roman"/>
        </w:rPr>
        <w:t>collected and updated frequently to continuously analyzed</w:t>
      </w:r>
      <w:r w:rsidRPr="00C109C3">
        <w:rPr>
          <w:rFonts w:ascii="Times New Roman" w:hAnsi="Times New Roman" w:cs="Times New Roman"/>
        </w:rPr>
        <w:t xml:space="preserve"> </w:t>
      </w:r>
      <w:sdt>
        <w:sdtPr>
          <w:rPr>
            <w:rFonts w:ascii="Times New Roman" w:hAnsi="Times New Roman" w:cs="Times New Roman"/>
            <w:color w:val="000000"/>
          </w:rPr>
          <w:tag w:val="MENDELEY_CITATION_ae203d59-e442-4afa-a7e3-ceb0a7befef3"/>
          <w:id w:val="1373269960"/>
          <w:placeholder>
            <w:docPart w:val="E62D29228E624412B36E1CCC32CFF3DF"/>
          </w:placeholder>
        </w:sdtPr>
        <w:sdtContent>
          <w:r w:rsidRPr="00C109C3">
            <w:rPr>
              <w:rFonts w:ascii="Times New Roman" w:hAnsi="Times New Roman" w:cs="Times New Roman"/>
              <w:color w:val="000000"/>
            </w:rPr>
            <w:t>(Yenni et al., 2018)</w:t>
          </w:r>
        </w:sdtContent>
      </w:sdt>
    </w:p>
    <w:p w14:paraId="38BEA97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version control- a system which allows the users to track iterative changes to code and text </w:t>
      </w:r>
      <w:sdt>
        <w:sdtPr>
          <w:rPr>
            <w:rFonts w:ascii="Times New Roman" w:hAnsi="Times New Roman" w:cs="Times New Roman"/>
            <w:color w:val="000000"/>
          </w:rPr>
          <w:tag w:val="MENDELEY_CITATION_f24f4758-5ada-41f6-bfcd-8cb62bcbb2bb"/>
          <w:id w:val="-212274893"/>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p>
    <w:p w14:paraId="057818CB"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project repository- term used to identify one type of analysis that is conducted on an LCR project dataset</w:t>
      </w:r>
    </w:p>
    <w:p w14:paraId="6B5BE010"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README.md- a markdown file which includes information about folder and files contained in the repository</w:t>
      </w:r>
    </w:p>
    <w:p w14:paraId="3EAFA81E"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user- any person using GitHub</w:t>
      </w:r>
    </w:p>
    <w:p w14:paraId="73D16CB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team member- specifically referring to an LCR project collaborator </w:t>
      </w:r>
    </w:p>
    <w:p w14:paraId="4444EFA4"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admin- specific members of the LCR project tasked to monitor project repository’s pull requests in GitHub</w:t>
      </w:r>
    </w:p>
    <w:p w14:paraId="23AA38ED"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pull request- a process in GitHub to submit changes and a message containing a description of the change, in order to track the version of the change, an additionally an admin can review and accept the </w:t>
      </w:r>
      <w:proofErr w:type="gramStart"/>
      <w:r w:rsidRPr="00C109C3">
        <w:rPr>
          <w:rFonts w:ascii="Times New Roman" w:hAnsi="Times New Roman" w:cs="Times New Roman"/>
        </w:rPr>
        <w:t>changes</w:t>
      </w:r>
      <w:proofErr w:type="gramEnd"/>
    </w:p>
    <w:p w14:paraId="5456A77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`master` branch- the first branch created with a GitHub repository, in the contexts of the LCR project, it is the most up to date branch with the most user limitations for pull requests, this branch requires admin reviews</w:t>
      </w:r>
    </w:p>
    <w:p w14:paraId="1B63C2D2"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branches- essentially copies of the GitHub repository `master` branch, in the context of the LCR project each collaborator specifically make edits to their own branch prior to a pull request to the `master` branch</w:t>
      </w:r>
    </w:p>
    <w:p w14:paraId="5D35C16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merge conflicts- when branches have competing commits during a pull request, needing to be resolved by an admin (</w:t>
      </w:r>
      <w:hyperlink r:id="rId23" w:history="1">
        <w:r w:rsidRPr="00C109C3">
          <w:rPr>
            <w:rStyle w:val="Hyperlink"/>
            <w:rFonts w:ascii="Times New Roman" w:hAnsi="Times New Roman" w:cs="Times New Roman"/>
          </w:rPr>
          <w:t>https://help.github.com/en/github/collaborating-with-issues-and-pull-requests/about-merge-conflicts</w:t>
        </w:r>
      </w:hyperlink>
      <w:r w:rsidRPr="00C109C3">
        <w:rPr>
          <w:rFonts w:ascii="Times New Roman" w:hAnsi="Times New Roman" w:cs="Times New Roman"/>
        </w:rPr>
        <w:t xml:space="preserve">) </w:t>
      </w:r>
    </w:p>
    <w:p w14:paraId="7249D22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dark data- data which is not easily found by potential users </w:t>
      </w:r>
      <w:sdt>
        <w:sdtPr>
          <w:rPr>
            <w:rFonts w:ascii="Times New Roman" w:hAnsi="Times New Roman" w:cs="Times New Roman"/>
            <w:color w:val="000000"/>
          </w:rPr>
          <w:tag w:val="MENDELEY_CITATION_ae368d05-4ced-4517-8475-b0dadebb558a"/>
          <w:id w:val="1361250762"/>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Heidorn</w:t>
          </w:r>
          <w:proofErr w:type="spellEnd"/>
          <w:r w:rsidRPr="00C109C3">
            <w:rPr>
              <w:rFonts w:ascii="Times New Roman" w:hAnsi="Times New Roman" w:cs="Times New Roman"/>
              <w:color w:val="000000"/>
            </w:rPr>
            <w:t>, 2008)</w:t>
          </w:r>
        </w:sdtContent>
      </w:sdt>
    </w:p>
    <w:p w14:paraId="1510096C"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commit message- a written text of why a pull request is being submitted</w:t>
      </w:r>
    </w:p>
    <w:p w14:paraId="23463367" w14:textId="77777777" w:rsidR="007F5B4C" w:rsidRPr="00EA5B4E" w:rsidRDefault="007F5B4C" w:rsidP="007F5B4C">
      <w:pPr>
        <w:spacing w:line="360" w:lineRule="auto"/>
        <w:rPr>
          <w:rFonts w:ascii="Times New Roman" w:hAnsi="Times New Roman" w:cs="Times New Roman"/>
          <w:b/>
          <w:bCs/>
        </w:rPr>
      </w:pPr>
      <w:r w:rsidRPr="00EA5B4E">
        <w:rPr>
          <w:rFonts w:ascii="Times New Roman" w:hAnsi="Times New Roman" w:cs="Times New Roman"/>
          <w:b/>
          <w:bCs/>
        </w:rPr>
        <w:t>#### End of Box 1</w:t>
      </w:r>
    </w:p>
    <w:p w14:paraId="572EAE9D"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and version and control </w:t>
      </w:r>
    </w:p>
    <w:p w14:paraId="34ED9FB7" w14:textId="280F440E"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Scripts and text can be difficult to track changes in collaborative efforts </w:t>
      </w:r>
      <w:sdt>
        <w:sdtPr>
          <w:rPr>
            <w:rFonts w:ascii="Times New Roman" w:hAnsi="Times New Roman" w:cs="Times New Roman"/>
            <w:color w:val="000000"/>
          </w:rPr>
          <w:tag w:val="MENDELEY_CITATION_cf3cffa9-adb2-4312-9519-8fb92df5930e"/>
          <w:id w:val="-1657524201"/>
          <w:placeholder>
            <w:docPart w:val="E62D29228E624412B36E1CCC32CFF3D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Blischak</w:t>
          </w:r>
          <w:proofErr w:type="spellEnd"/>
          <w:r w:rsidRPr="00C109C3">
            <w:rPr>
              <w:rFonts w:ascii="Times New Roman" w:hAnsi="Times New Roman" w:cs="Times New Roman"/>
              <w:color w:val="000000"/>
            </w:rPr>
            <w:t xml:space="preserve"> et al., 2016)</w:t>
          </w:r>
        </w:sdtContent>
      </w:sdt>
      <w:r w:rsidRPr="00C109C3">
        <w:rPr>
          <w:rFonts w:ascii="Times New Roman" w:hAnsi="Times New Roman" w:cs="Times New Roman"/>
        </w:rPr>
        <w:t xml:space="preserve"> . To keep track of these changes version control systems </w:t>
      </w:r>
      <w:r w:rsidR="00236151">
        <w:rPr>
          <w:rFonts w:ascii="Times New Roman" w:hAnsi="Times New Roman" w:cs="Times New Roman"/>
        </w:rPr>
        <w:t>may be</w:t>
      </w:r>
      <w:r w:rsidRPr="00C109C3">
        <w:rPr>
          <w:rFonts w:ascii="Times New Roman" w:hAnsi="Times New Roman" w:cs="Times New Roman"/>
        </w:rPr>
        <w:t xml:space="preserve"> implemented. Version control helps the user track changes by requiring the user to write comments for each change. The version control software will then create a unique version identifier for each iteration and allow the user to </w:t>
      </w:r>
      <w:proofErr w:type="gramStart"/>
      <w:r w:rsidRPr="00C109C3">
        <w:rPr>
          <w:rFonts w:ascii="Times New Roman" w:hAnsi="Times New Roman" w:cs="Times New Roman"/>
        </w:rPr>
        <w:t>revert back</w:t>
      </w:r>
      <w:proofErr w:type="gramEnd"/>
      <w:r w:rsidRPr="00C109C3">
        <w:rPr>
          <w:rFonts w:ascii="Times New Roman" w:hAnsi="Times New Roman" w:cs="Times New Roman"/>
        </w:rPr>
        <w:t xml:space="preserve"> to those changes if needed </w:t>
      </w:r>
      <w:sdt>
        <w:sdtPr>
          <w:rPr>
            <w:rFonts w:ascii="Times New Roman" w:hAnsi="Times New Roman" w:cs="Times New Roman"/>
            <w:color w:val="000000"/>
          </w:rPr>
          <w:tag w:val="MENDELEY_CITATION_78b4860a-a842-4d0b-bb80-4157a7ab44b3"/>
          <w:id w:val="1689635013"/>
          <w:placeholder>
            <w:docPart w:val="E62D29228E624412B36E1CCC32CFF3DF"/>
          </w:placeholder>
        </w:sdtPr>
        <w:sdtContent>
          <w:r w:rsidRPr="00C109C3">
            <w:rPr>
              <w:rFonts w:ascii="Times New Roman" w:hAnsi="Times New Roman" w:cs="Times New Roman"/>
              <w:color w:val="000000"/>
            </w:rPr>
            <w:t>(Noble, 2009)</w:t>
          </w:r>
        </w:sdtContent>
      </w:sdt>
      <w:r w:rsidRPr="00C109C3">
        <w:rPr>
          <w:rFonts w:ascii="Times New Roman" w:hAnsi="Times New Roman" w:cs="Times New Roman"/>
        </w:rPr>
        <w:t xml:space="preserve">. This is especially useful when a user decides to share their code or text with other collaborators. When the user receives new comments from the code/text they have shared, they are able to see what has been changed in relation to the original document. The user will then be able to implement those changes through a version control system. </w:t>
      </w:r>
    </w:p>
    <w:p w14:paraId="1B1511CA" w14:textId="68A4E70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In the LCR project, code collaboration is a common practice. </w:t>
      </w:r>
      <w:r w:rsidR="00077EEB">
        <w:rPr>
          <w:rFonts w:ascii="Times New Roman" w:hAnsi="Times New Roman" w:cs="Times New Roman"/>
        </w:rPr>
        <w:t>Previously, c</w:t>
      </w:r>
      <w:r w:rsidRPr="00C109C3">
        <w:rPr>
          <w:rFonts w:ascii="Times New Roman" w:hAnsi="Times New Roman" w:cs="Times New Roman"/>
        </w:rPr>
        <w:t>ode writing collaboration</w:t>
      </w:r>
      <w:r w:rsidR="00077EEB">
        <w:rPr>
          <w:rFonts w:ascii="Times New Roman" w:hAnsi="Times New Roman" w:cs="Times New Roman"/>
        </w:rPr>
        <w:t>s</w:t>
      </w:r>
      <w:r w:rsidRPr="00C109C3">
        <w:rPr>
          <w:rFonts w:ascii="Times New Roman" w:hAnsi="Times New Roman" w:cs="Times New Roman"/>
        </w:rPr>
        <w:t xml:space="preserve"> in our project ultimately ended in several files of the same script but each file was a slight iteration of each other (</w:t>
      </w:r>
      <w:proofErr w:type="spellStart"/>
      <w:r w:rsidRPr="00C109C3">
        <w:rPr>
          <w:rFonts w:ascii="Times New Roman" w:hAnsi="Times New Roman" w:cs="Times New Roman"/>
        </w:rPr>
        <w:t>e.g</w:t>
      </w:r>
      <w:proofErr w:type="spellEnd"/>
      <w:r w:rsidRPr="00C109C3">
        <w:rPr>
          <w:rFonts w:ascii="Times New Roman" w:hAnsi="Times New Roman" w:cs="Times New Roman"/>
        </w:rPr>
        <w:t>, rscript_</w:t>
      </w:r>
      <w:proofErr w:type="gramStart"/>
      <w:r w:rsidRPr="00C109C3">
        <w:rPr>
          <w:rFonts w:ascii="Times New Roman" w:hAnsi="Times New Roman" w:cs="Times New Roman"/>
        </w:rPr>
        <w:t>1.R</w:t>
      </w:r>
      <w:proofErr w:type="gramEnd"/>
      <w:r w:rsidRPr="00C109C3">
        <w:rPr>
          <w:rFonts w:ascii="Times New Roman" w:hAnsi="Times New Roman" w:cs="Times New Roman"/>
        </w:rPr>
        <w:t xml:space="preserve">, rscript_2.R) . It became confusing which script was the most up to date, and which script should be used for which analysis. Using version control stores each iteration of </w:t>
      </w:r>
      <w:r w:rsidR="00077EEB">
        <w:rPr>
          <w:rFonts w:ascii="Times New Roman" w:hAnsi="Times New Roman" w:cs="Times New Roman"/>
        </w:rPr>
        <w:t>each</w:t>
      </w:r>
      <w:r w:rsidRPr="00C109C3">
        <w:rPr>
          <w:rFonts w:ascii="Times New Roman" w:hAnsi="Times New Roman" w:cs="Times New Roman"/>
        </w:rPr>
        <w:t xml:space="preserve"> file,</w:t>
      </w:r>
      <w:r w:rsidR="00077EEB">
        <w:rPr>
          <w:rFonts w:ascii="Times New Roman" w:hAnsi="Times New Roman" w:cs="Times New Roman"/>
        </w:rPr>
        <w:t xml:space="preserve"> while only keeping the most up to date version of that </w:t>
      </w:r>
      <w:r w:rsidR="00077EEB">
        <w:rPr>
          <w:rFonts w:ascii="Times New Roman" w:hAnsi="Times New Roman" w:cs="Times New Roman"/>
        </w:rPr>
        <w:lastRenderedPageBreak/>
        <w:t xml:space="preserve">file and freeing up the repository of </w:t>
      </w:r>
      <w:r w:rsidRPr="00C109C3">
        <w:rPr>
          <w:rFonts w:ascii="Times New Roman" w:hAnsi="Times New Roman" w:cs="Times New Roman"/>
        </w:rPr>
        <w:t xml:space="preserve">duplicate files. We utilize GitHub to keep a record of which files have been changed, who has changed them, and why they were changed. Using a version control software has saved us timed in trying to determine when and why certain script changes were implemented. </w:t>
      </w:r>
    </w:p>
    <w:p w14:paraId="125831D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Challenges working in one repository</w:t>
      </w:r>
    </w:p>
    <w:p w14:paraId="1B53FFDC" w14:textId="43002F7A" w:rsidR="00EA5B4E" w:rsidRDefault="00EA5B4E" w:rsidP="007F5B4C">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8720" behindDoc="0" locked="0" layoutInCell="1" allowOverlap="1" wp14:anchorId="5F566690" wp14:editId="21F5731E">
            <wp:simplePos x="0" y="0"/>
            <wp:positionH relativeFrom="column">
              <wp:posOffset>571500</wp:posOffset>
            </wp:positionH>
            <wp:positionV relativeFrom="paragraph">
              <wp:posOffset>3454400</wp:posOffset>
            </wp:positionV>
            <wp:extent cx="4067175" cy="3025775"/>
            <wp:effectExtent l="0" t="0" r="9525"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372" t="7501" r="12166" b="23598"/>
                    <a:stretch/>
                  </pic:blipFill>
                  <pic:spPr bwMode="auto">
                    <a:xfrm>
                      <a:off x="0" y="0"/>
                      <a:ext cx="4067175"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B4C" w:rsidRPr="00C109C3">
        <w:rPr>
          <w:rFonts w:ascii="Times New Roman" w:hAnsi="Times New Roman" w:cs="Times New Roman"/>
        </w:rPr>
        <w:tab/>
        <w:t xml:space="preserve">As the LCR project started to </w:t>
      </w:r>
      <w:r w:rsidR="00077EEB">
        <w:rPr>
          <w:rFonts w:ascii="Times New Roman" w:hAnsi="Times New Roman" w:cs="Times New Roman"/>
        </w:rPr>
        <w:t>collect</w:t>
      </w:r>
      <w:r w:rsidR="007F5B4C" w:rsidRPr="00C109C3">
        <w:rPr>
          <w:rFonts w:ascii="Times New Roman" w:hAnsi="Times New Roman" w:cs="Times New Roman"/>
        </w:rPr>
        <w:t xml:space="preserve"> a consistent stream of data, it became apparent that its GitHub structure was becoming increasingly more difficult to maintain and manage. One of the main complaints was that it was difficult to find scripts and their data source. Collaborators working in the main GitHub repository were not always following repository guidelines, however the guidelines at the time did not address many of our newfound needs such as how to account for multiple working projects using the same data. Without having proper guidelines, the main GitHub repository quickly began to grow and expand (Figure 1). Our main GitHub repository started to store multiple projects inside of itself, leading to a confusion of what was in the repository was which data and scripts were used for each of the different projects. We soon came to realize that the GitHub repository structure we had employed was not effective in keeping our files or projects organized. We want to note that this described repository structure could work for ecological efforts, but for our project it became too cluttered and unclear to continue using this </w:t>
      </w:r>
      <w:proofErr w:type="gramStart"/>
      <w:r w:rsidR="007F5B4C" w:rsidRPr="00C109C3">
        <w:rPr>
          <w:rFonts w:ascii="Times New Roman" w:hAnsi="Times New Roman" w:cs="Times New Roman"/>
        </w:rPr>
        <w:t>particular repository</w:t>
      </w:r>
      <w:proofErr w:type="gramEnd"/>
      <w:r w:rsidR="007F5B4C" w:rsidRPr="00C109C3">
        <w:rPr>
          <w:rFonts w:ascii="Times New Roman" w:hAnsi="Times New Roman" w:cs="Times New Roman"/>
        </w:rPr>
        <w:t xml:space="preserve"> structure. </w:t>
      </w:r>
    </w:p>
    <w:p w14:paraId="04D8B2C5" w14:textId="199345FA" w:rsidR="006658FF"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 xml:space="preserve">Figure </w:t>
      </w:r>
      <w:ins w:id="32" w:author="Mossa,Joann" w:date="2021-01-11T18:54:00Z">
        <w:r w:rsidR="00160C03">
          <w:rPr>
            <w:rFonts w:ascii="Times New Roman" w:hAnsi="Times New Roman" w:cs="Times New Roman"/>
          </w:rPr>
          <w:t>2-</w:t>
        </w:r>
      </w:ins>
      <w:r w:rsidRPr="00C109C3">
        <w:rPr>
          <w:rFonts w:ascii="Times New Roman" w:hAnsi="Times New Roman" w:cs="Times New Roman"/>
        </w:rPr>
        <w:t>1- Visualization of our main project repository structure and various projects in the same repository</w:t>
      </w:r>
      <w:r w:rsidR="00077EEB">
        <w:rPr>
          <w:rFonts w:ascii="Times New Roman" w:hAnsi="Times New Roman" w:cs="Times New Roman"/>
        </w:rPr>
        <w:t xml:space="preserve">. The box of the visual encompasses </w:t>
      </w:r>
      <w:proofErr w:type="gramStart"/>
      <w:r w:rsidR="00077EEB">
        <w:rPr>
          <w:rFonts w:ascii="Times New Roman" w:hAnsi="Times New Roman" w:cs="Times New Roman"/>
        </w:rPr>
        <w:t>all of</w:t>
      </w:r>
      <w:proofErr w:type="gramEnd"/>
      <w:r w:rsidR="00077EEB">
        <w:rPr>
          <w:rFonts w:ascii="Times New Roman" w:hAnsi="Times New Roman" w:cs="Times New Roman"/>
        </w:rPr>
        <w:t xml:space="preserve"> the projects, code, and text belonging to a single data collection type. Multiple projects </w:t>
      </w:r>
      <w:proofErr w:type="gramStart"/>
      <w:r w:rsidR="00077EEB">
        <w:rPr>
          <w:rFonts w:ascii="Times New Roman" w:hAnsi="Times New Roman" w:cs="Times New Roman"/>
        </w:rPr>
        <w:t>were located in</w:t>
      </w:r>
      <w:proofErr w:type="gramEnd"/>
      <w:r w:rsidR="00077EEB">
        <w:rPr>
          <w:rFonts w:ascii="Times New Roman" w:hAnsi="Times New Roman" w:cs="Times New Roman"/>
        </w:rPr>
        <w:t xml:space="preserve"> the single repository usually discernable by separated folders. Confusion arose when projects used scripts and data from other projects without proper documentation.</w:t>
      </w:r>
    </w:p>
    <w:p w14:paraId="237FF957" w14:textId="5A04CA7B" w:rsidR="007F5B4C" w:rsidRPr="006658FF" w:rsidRDefault="007F5B4C" w:rsidP="007F5B4C">
      <w:pPr>
        <w:spacing w:line="360" w:lineRule="auto"/>
        <w:rPr>
          <w:rFonts w:ascii="Times New Roman" w:hAnsi="Times New Roman" w:cs="Times New Roman"/>
        </w:rPr>
      </w:pPr>
      <w:r w:rsidRPr="00C109C3">
        <w:rPr>
          <w:rFonts w:ascii="Times New Roman" w:hAnsi="Times New Roman" w:cs="Times New Roman"/>
          <w:b/>
          <w:bCs/>
        </w:rPr>
        <w:t>Creating a new GitHub repository structure and workflow</w:t>
      </w:r>
    </w:p>
    <w:p w14:paraId="7F8D5658" w14:textId="5489927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 main goal of our new GitHub repository structure is to keep different projects separate but to have one common data source in which </w:t>
      </w:r>
      <w:r w:rsidR="00077EEB">
        <w:rPr>
          <w:rFonts w:ascii="Times New Roman" w:hAnsi="Times New Roman" w:cs="Times New Roman"/>
        </w:rPr>
        <w:t>team members</w:t>
      </w:r>
      <w:r w:rsidRPr="00C109C3">
        <w:rPr>
          <w:rFonts w:ascii="Times New Roman" w:hAnsi="Times New Roman" w:cs="Times New Roman"/>
        </w:rPr>
        <w:t xml:space="preserve"> may be able to update their data from. We extracted the different projects inside our main GitHub repository and created individual project repositories. Each project repository follows the same guidelines for folder structure (https://github.com/LCRoysterproject/repo_structure). These new project repositories also include descriptions in their README.md about the folders and files inside of them. These README.md</w:t>
      </w:r>
      <w:r w:rsidR="009B4AE3">
        <w:rPr>
          <w:rFonts w:ascii="Times New Roman" w:hAnsi="Times New Roman" w:cs="Times New Roman"/>
        </w:rPr>
        <w:t xml:space="preserve"> file</w:t>
      </w:r>
      <w:r w:rsidRPr="00C109C3">
        <w:rPr>
          <w:rFonts w:ascii="Times New Roman" w:hAnsi="Times New Roman" w:cs="Times New Roman"/>
        </w:rPr>
        <w:t xml:space="preserve">s are essential in maintaining transparency of what each script does and what their outputs are. Our project team members </w:t>
      </w:r>
      <w:proofErr w:type="gramStart"/>
      <w:r w:rsidRPr="00C109C3">
        <w:rPr>
          <w:rFonts w:ascii="Times New Roman" w:hAnsi="Times New Roman" w:cs="Times New Roman"/>
        </w:rPr>
        <w:t>are required</w:t>
      </w:r>
      <w:proofErr w:type="gramEnd"/>
      <w:r w:rsidRPr="00C109C3">
        <w:rPr>
          <w:rFonts w:ascii="Times New Roman" w:hAnsi="Times New Roman" w:cs="Times New Roman"/>
        </w:rPr>
        <w:t xml:space="preserve"> to make updates to README.md</w:t>
      </w:r>
      <w:ins w:id="33" w:author="Mossa,Joann" w:date="2021-01-11T19:01:00Z">
        <w:r w:rsidR="009B4AE3">
          <w:rPr>
            <w:rFonts w:ascii="Times New Roman" w:hAnsi="Times New Roman" w:cs="Times New Roman"/>
          </w:rPr>
          <w:t xml:space="preserve"> </w:t>
        </w:r>
      </w:ins>
      <w:r w:rsidR="009B4AE3">
        <w:rPr>
          <w:rFonts w:ascii="Times New Roman" w:hAnsi="Times New Roman" w:cs="Times New Roman"/>
        </w:rPr>
        <w:t>file</w:t>
      </w:r>
      <w:r w:rsidRPr="00C109C3">
        <w:rPr>
          <w:rFonts w:ascii="Times New Roman" w:hAnsi="Times New Roman" w:cs="Times New Roman"/>
        </w:rPr>
        <w:t xml:space="preserve">s as they create new files for scripts and text, ensuring clarity and transparency in the repository. </w:t>
      </w:r>
    </w:p>
    <w:p w14:paraId="6C3662B4" w14:textId="4BA1C7CF"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These individualized project repositories are self-sustaining and only team members actively working on that project have access to </w:t>
      </w:r>
      <w:r w:rsidR="00077EEB">
        <w:rPr>
          <w:rFonts w:ascii="Times New Roman" w:hAnsi="Times New Roman" w:cs="Times New Roman"/>
        </w:rPr>
        <w:t>them</w:t>
      </w:r>
      <w:r w:rsidRPr="00C109C3">
        <w:rPr>
          <w:rFonts w:ascii="Times New Roman" w:hAnsi="Times New Roman" w:cs="Times New Roman"/>
        </w:rPr>
        <w:t>. These repositories are self-sustaining in the sense that they are independent from one another, and their scripts are not influenced by other project repositories’ scripts. Because some of these project repositories need to access the most up to date LCR project generated data (e.g., water quality, oyster measurements, oyster counts) it was imperative that our workflow included a way that the project team member could access these data.  All LCR generated data are processed and then stored in a master data repository. This data repository may contain relevant data which could be used among different project repositories (Figure 2). This master data repository also contains commonly used scripts and text</w:t>
      </w:r>
      <w:r w:rsidR="00077EEB">
        <w:rPr>
          <w:rFonts w:ascii="Times New Roman" w:hAnsi="Times New Roman" w:cs="Times New Roman"/>
        </w:rPr>
        <w:t xml:space="preserve"> (e.g., water quality MySQL extraction code, sampling power analysis)</w:t>
      </w:r>
      <w:r w:rsidRPr="00C109C3">
        <w:rPr>
          <w:rFonts w:ascii="Times New Roman" w:hAnsi="Times New Roman" w:cs="Times New Roman"/>
        </w:rPr>
        <w:t xml:space="preserve">. Every LCR team member has access to this master data repository. In the event in which a team member needs to update the data for their analysis, they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do so without limitations or approval. These data are also protected from being wrongfully edited or deleted by GitHub branch permissions. Only </w:t>
      </w:r>
      <w:r w:rsidRPr="00C109C3">
        <w:rPr>
          <w:rFonts w:ascii="Times New Roman" w:hAnsi="Times New Roman" w:cs="Times New Roman"/>
        </w:rPr>
        <w:lastRenderedPageBreak/>
        <w:t xml:space="preserve">LCR project admins </w:t>
      </w:r>
      <w:proofErr w:type="gramStart"/>
      <w:r w:rsidRPr="00C109C3">
        <w:rPr>
          <w:rFonts w:ascii="Times New Roman" w:hAnsi="Times New Roman" w:cs="Times New Roman"/>
        </w:rPr>
        <w:t>are allowed to</w:t>
      </w:r>
      <w:proofErr w:type="gramEnd"/>
      <w:r w:rsidRPr="00C109C3">
        <w:rPr>
          <w:rFonts w:ascii="Times New Roman" w:hAnsi="Times New Roman" w:cs="Times New Roman"/>
        </w:rPr>
        <w:t xml:space="preserve"> make updates or changes to the master data repository, which adds an extra layer of security to this repository. </w:t>
      </w:r>
    </w:p>
    <w:p w14:paraId="7D759397"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noProof/>
        </w:rPr>
        <w:drawing>
          <wp:inline distT="0" distB="0" distL="0" distR="0" wp14:anchorId="53291D87" wp14:editId="6B5E95F0">
            <wp:extent cx="4230109" cy="4039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79" t="3061" r="8839" b="6301"/>
                    <a:stretch/>
                  </pic:blipFill>
                  <pic:spPr bwMode="auto">
                    <a:xfrm>
                      <a:off x="0" y="0"/>
                      <a:ext cx="4230777" cy="4040375"/>
                    </a:xfrm>
                    <a:prstGeom prst="rect">
                      <a:avLst/>
                    </a:prstGeom>
                    <a:noFill/>
                    <a:ln>
                      <a:noFill/>
                    </a:ln>
                    <a:extLst>
                      <a:ext uri="{53640926-AAD7-44D8-BBD7-CCE9431645EC}">
                        <a14:shadowObscured xmlns:a14="http://schemas.microsoft.com/office/drawing/2010/main"/>
                      </a:ext>
                    </a:extLst>
                  </pic:spPr>
                </pic:pic>
              </a:graphicData>
            </a:graphic>
          </wp:inline>
        </w:drawing>
      </w:r>
    </w:p>
    <w:p w14:paraId="22ABFFF8" w14:textId="34E2ACB1"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Figure 2</w:t>
      </w:r>
      <w:ins w:id="34" w:author="Mossa,Joann" w:date="2021-01-11T19:01:00Z">
        <w:r w:rsidR="009B4AE3">
          <w:rPr>
            <w:rFonts w:ascii="Times New Roman" w:hAnsi="Times New Roman" w:cs="Times New Roman"/>
          </w:rPr>
          <w:t>.2</w:t>
        </w:r>
      </w:ins>
      <w:r w:rsidRPr="00C109C3">
        <w:rPr>
          <w:rFonts w:ascii="Times New Roman" w:hAnsi="Times New Roman" w:cs="Times New Roman"/>
        </w:rPr>
        <w:t>- New LCR project workflow which describes how project repositories update to work with newly added data. A. Data are processed and cleaned via MySQL or scripts, B. Data are updated to the master data repository, reviewed, and approved by LCR project admins, C. Project repositories update their repository data by downloading the data directly from the master data repository, D) Project repositories conducting individual analysis on LCR datasets with newly downloaded data, ready for reporting and analysis</w:t>
      </w:r>
    </w:p>
    <w:p w14:paraId="3B87872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permissions and branch workflow </w:t>
      </w:r>
    </w:p>
    <w:p w14:paraId="5959275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GitHub has settings which can limit who can edit or modify a repository’s branches </w:t>
      </w:r>
      <w:sdt>
        <w:sdtPr>
          <w:rPr>
            <w:rFonts w:ascii="Times New Roman" w:hAnsi="Times New Roman" w:cs="Times New Roman"/>
            <w:color w:val="000000"/>
          </w:rPr>
          <w:tag w:val="MENDELEY_CITATION_0236b093-dd5e-4fd0-aa9d-4905c107f7ac"/>
          <w:id w:val="1208066210"/>
          <w:placeholder>
            <w:docPart w:val="E62D29228E624412B36E1CCC32CFF3DF"/>
          </w:placeholder>
        </w:sdtPr>
        <w:sdtContent>
          <w:r w:rsidRPr="00C109C3">
            <w:rPr>
              <w:rFonts w:ascii="Times New Roman" w:hAnsi="Times New Roman" w:cs="Times New Roman"/>
              <w:color w:val="000000"/>
            </w:rPr>
            <w:t>(Perez-</w:t>
          </w:r>
          <w:proofErr w:type="spellStart"/>
          <w:r w:rsidRPr="00C109C3">
            <w:rPr>
              <w:rFonts w:ascii="Times New Roman" w:hAnsi="Times New Roman" w:cs="Times New Roman"/>
              <w:color w:val="000000"/>
            </w:rPr>
            <w:t>Riverol</w:t>
          </w:r>
          <w:proofErr w:type="spellEnd"/>
          <w:r w:rsidRPr="00C109C3">
            <w:rPr>
              <w:rFonts w:ascii="Times New Roman" w:hAnsi="Times New Roman" w:cs="Times New Roman"/>
              <w:color w:val="000000"/>
            </w:rPr>
            <w:t xml:space="preserve"> et al., 2016). </w:t>
          </w:r>
        </w:sdtContent>
      </w:sdt>
      <w:r w:rsidRPr="00C109C3">
        <w:rPr>
          <w:rFonts w:ascii="Times New Roman" w:hAnsi="Times New Roman" w:cs="Times New Roman"/>
        </w:rPr>
        <w:t xml:space="preserve">For each LCR project repository, which has collaborators, we establish a protected `master` branch, and open collaborator branches. Collaborators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edit and modify their own branches however they please, but they are not able to update or modify the `master` branch unless approved by a project admin via a pull request (Box 1). </w:t>
      </w:r>
      <w:r w:rsidRPr="00C109C3">
        <w:rPr>
          <w:rFonts w:ascii="Times New Roman" w:hAnsi="Times New Roman" w:cs="Times New Roman"/>
        </w:rPr>
        <w:lastRenderedPageBreak/>
        <w:t>Project admins are expected to review a pull request rigorously and work with the collaborator if there are any discrepancies in the pull request. Using a system that checks the work of collaborators has helped us reduce errors in code, text, and data and can be implemented across many ecological efforts.</w:t>
      </w:r>
    </w:p>
    <w:p w14:paraId="4C46AFE2" w14:textId="03E3B2C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Furthermore, GitHub has the functionality to make repositories public or private. Whether a repository is public or private is ultimately up to the </w:t>
      </w:r>
      <w:r w:rsidR="00703CEA" w:rsidRPr="00C109C3">
        <w:rPr>
          <w:rFonts w:ascii="Times New Roman" w:hAnsi="Times New Roman" w:cs="Times New Roman"/>
        </w:rPr>
        <w:t>administrators</w:t>
      </w:r>
      <w:r w:rsidRPr="00C109C3">
        <w:rPr>
          <w:rFonts w:ascii="Times New Roman" w:hAnsi="Times New Roman" w:cs="Times New Roman"/>
        </w:rPr>
        <w:t xml:space="preserve"> of that project repository. Public repositories are open and searchable to the public. Private repositories are only initially viewable to the creator of the repository. Additionally, in the LCR project we also limit the users who have access to any given repository. All users have access to the master data repository, however they do not have access to other collaborator repositories, unless an LCR admin grants them access. We allow some repositories to be public and protected, and actively worked on repositories to be private</w:t>
      </w:r>
      <w:r w:rsidR="00703CEA">
        <w:rPr>
          <w:rFonts w:ascii="Times New Roman" w:hAnsi="Times New Roman" w:cs="Times New Roman"/>
        </w:rPr>
        <w:t xml:space="preserve">. </w:t>
      </w:r>
      <w:r w:rsidRPr="00C109C3">
        <w:rPr>
          <w:rFonts w:ascii="Times New Roman" w:hAnsi="Times New Roman" w:cs="Times New Roman"/>
        </w:rPr>
        <w:t xml:space="preserve">GitHub allows project managers to change the status of any repository, to private or public, at any time. These types of repository functionalities can allow many ecologists to actively work on their research while protecting their data, analyses, and findings. </w:t>
      </w:r>
    </w:p>
    <w:p w14:paraId="4ED6604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Naming conventions for repository, files, and folders</w:t>
      </w:r>
    </w:p>
    <w:p w14:paraId="11390C5E" w14:textId="70AED702" w:rsidR="007F5B4C"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Proper file naming conventions help users understand the contents of the file without having to click on it. For scripts, naming conventions exists in which if a script file creates a function or a certain output the output file should also be named the same (</w:t>
      </w:r>
      <w:hyperlink r:id="rId26" w:anchor="names-1" w:history="1">
        <w:r w:rsidRPr="00C109C3">
          <w:rPr>
            <w:rStyle w:val="Hyperlink"/>
            <w:rFonts w:ascii="Times New Roman" w:hAnsi="Times New Roman" w:cs="Times New Roman"/>
          </w:rPr>
          <w:t>https://style.tidyverse.org/package-files.html#names-1</w:t>
        </w:r>
      </w:hyperlink>
      <w:r w:rsidRPr="00C109C3">
        <w:rPr>
          <w:rFonts w:ascii="Times New Roman" w:hAnsi="Times New Roman" w:cs="Times New Roman"/>
        </w:rPr>
        <w:t>). In the LCR project we created a set of consistent set of guidelines for filenames (Table 1).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really think about</w:t>
      </w:r>
      <w:proofErr w:type="gramStart"/>
      <w:ins w:id="35" w:author="Mossa,Joann" w:date="2021-01-11T19:07:00Z">
        <w:r w:rsidR="009B4AE3">
          <w:rPr>
            <w:rFonts w:ascii="Times New Roman" w:hAnsi="Times New Roman" w:cs="Times New Roman"/>
          </w:rPr>
          <w:t xml:space="preserve">: </w:t>
        </w:r>
      </w:ins>
      <w:r w:rsidRPr="00C109C3">
        <w:rPr>
          <w:rFonts w:ascii="Times New Roman" w:hAnsi="Times New Roman" w:cs="Times New Roman"/>
        </w:rPr>
        <w:t xml:space="preserve"> (</w:t>
      </w:r>
      <w:proofErr w:type="gramEnd"/>
      <w:r w:rsidRPr="00C109C3">
        <w:rPr>
          <w:rFonts w:ascii="Times New Roman" w:hAnsi="Times New Roman" w:cs="Times New Roman"/>
        </w:rPr>
        <w:t>A</w:t>
      </w:r>
      <w:r w:rsidR="009B4AE3">
        <w:rPr>
          <w:rFonts w:ascii="Times New Roman" w:hAnsi="Times New Roman" w:cs="Times New Roman"/>
        </w:rPr>
        <w:t>)</w:t>
      </w:r>
      <w:r w:rsidRPr="00C109C3">
        <w:rPr>
          <w:rFonts w:ascii="Times New Roman" w:hAnsi="Times New Roman" w:cs="Times New Roman"/>
        </w:rPr>
        <w:t xml:space="preserve"> why they are creating a new file; and (B</w:t>
      </w:r>
      <w:r w:rsidR="009B4AE3">
        <w:rPr>
          <w:rFonts w:ascii="Times New Roman" w:hAnsi="Times New Roman" w:cs="Times New Roman"/>
        </w:rPr>
        <w:t>)</w:t>
      </w:r>
      <w:r w:rsidRPr="00C109C3">
        <w:rPr>
          <w:rFonts w:ascii="Times New Roman" w:hAnsi="Times New Roman" w:cs="Times New Roman"/>
        </w:rPr>
        <w:t xml:space="preserve"> what does this file ultimately intend to do. We hope that these file naming guidelines it will help other ecologists in pursuit of standardizing their filenames and increase their file transparency. </w:t>
      </w:r>
    </w:p>
    <w:p w14:paraId="5412DE0F" w14:textId="72DDB685" w:rsidR="006658FF" w:rsidRDefault="006658FF" w:rsidP="007F5B4C">
      <w:pPr>
        <w:spacing w:line="360" w:lineRule="auto"/>
        <w:ind w:firstLine="720"/>
        <w:rPr>
          <w:rFonts w:ascii="Times New Roman" w:hAnsi="Times New Roman" w:cs="Times New Roman"/>
        </w:rPr>
      </w:pPr>
    </w:p>
    <w:p w14:paraId="3EAFFAB0" w14:textId="77777777" w:rsidR="006658FF" w:rsidRPr="00C109C3" w:rsidRDefault="006658FF" w:rsidP="007F5B4C">
      <w:pPr>
        <w:spacing w:line="36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1300"/>
        <w:gridCol w:w="3105"/>
        <w:gridCol w:w="3670"/>
        <w:gridCol w:w="1275"/>
      </w:tblGrid>
      <w:tr w:rsidR="007F5B4C" w:rsidRPr="00C109C3" w14:paraId="7CF315CC" w14:textId="77777777" w:rsidTr="008D6B91">
        <w:tc>
          <w:tcPr>
            <w:tcW w:w="1300" w:type="dxa"/>
            <w:tcBorders>
              <w:left w:val="nil"/>
              <w:bottom w:val="single" w:sz="12" w:space="0" w:color="auto"/>
              <w:right w:val="nil"/>
            </w:tcBorders>
          </w:tcPr>
          <w:p w14:paraId="549C33E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File Type</w:t>
            </w:r>
          </w:p>
        </w:tc>
        <w:tc>
          <w:tcPr>
            <w:tcW w:w="3105" w:type="dxa"/>
            <w:tcBorders>
              <w:left w:val="nil"/>
              <w:bottom w:val="single" w:sz="12" w:space="0" w:color="auto"/>
              <w:right w:val="nil"/>
            </w:tcBorders>
          </w:tcPr>
          <w:p w14:paraId="07814419"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Naming Convention</w:t>
            </w:r>
          </w:p>
        </w:tc>
        <w:tc>
          <w:tcPr>
            <w:tcW w:w="3670" w:type="dxa"/>
            <w:tcBorders>
              <w:left w:val="nil"/>
              <w:bottom w:val="single" w:sz="12" w:space="0" w:color="auto"/>
              <w:right w:val="nil"/>
            </w:tcBorders>
          </w:tcPr>
          <w:p w14:paraId="051E389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Example</w:t>
            </w:r>
          </w:p>
        </w:tc>
        <w:tc>
          <w:tcPr>
            <w:tcW w:w="1275" w:type="dxa"/>
            <w:tcBorders>
              <w:left w:val="nil"/>
              <w:bottom w:val="single" w:sz="12" w:space="0" w:color="auto"/>
              <w:right w:val="nil"/>
            </w:tcBorders>
          </w:tcPr>
          <w:p w14:paraId="736ECE7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Definition</w:t>
            </w:r>
          </w:p>
        </w:tc>
      </w:tr>
      <w:tr w:rsidR="007F5B4C" w:rsidRPr="00C109C3" w14:paraId="56225ED1" w14:textId="77777777" w:rsidTr="008D6B91">
        <w:trPr>
          <w:trHeight w:val="1320"/>
        </w:trPr>
        <w:tc>
          <w:tcPr>
            <w:tcW w:w="1300" w:type="dxa"/>
            <w:tcBorders>
              <w:top w:val="single" w:sz="12" w:space="0" w:color="auto"/>
              <w:left w:val="nil"/>
              <w:bottom w:val="nil"/>
              <w:right w:val="nil"/>
            </w:tcBorders>
          </w:tcPr>
          <w:p w14:paraId="1498356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 Repository</w:t>
            </w:r>
          </w:p>
        </w:tc>
        <w:tc>
          <w:tcPr>
            <w:tcW w:w="3105" w:type="dxa"/>
            <w:tcBorders>
              <w:top w:val="single" w:sz="12" w:space="0" w:color="auto"/>
              <w:left w:val="nil"/>
              <w:bottom w:val="nil"/>
              <w:right w:val="nil"/>
            </w:tcBorders>
          </w:tcPr>
          <w:p w14:paraId="2E45D231"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color w:val="24292E"/>
                <w:sz w:val="16"/>
                <w:szCs w:val="16"/>
                <w:shd w:val="clear" w:color="auto" w:fill="FFFFFF"/>
              </w:rPr>
              <w:t>study_location_projectsummary</w:t>
            </w:r>
            <w:proofErr w:type="spellEnd"/>
          </w:p>
        </w:tc>
        <w:tc>
          <w:tcPr>
            <w:tcW w:w="3670" w:type="dxa"/>
            <w:tcBorders>
              <w:top w:val="single" w:sz="12" w:space="0" w:color="auto"/>
              <w:left w:val="nil"/>
              <w:bottom w:val="nil"/>
              <w:right w:val="nil"/>
            </w:tcBorders>
          </w:tcPr>
          <w:p w14:paraId="479D5B7F" w14:textId="77777777" w:rsidR="007F5B4C" w:rsidRPr="00C109C3" w:rsidRDefault="007F5B4C" w:rsidP="008D6B91">
            <w:pPr>
              <w:spacing w:line="360" w:lineRule="auto"/>
              <w:rPr>
                <w:rFonts w:ascii="Times New Roman" w:hAnsi="Times New Roman" w:cs="Times New Roman"/>
                <w:color w:val="24292E"/>
                <w:sz w:val="16"/>
                <w:szCs w:val="16"/>
                <w:shd w:val="clear" w:color="auto" w:fill="FFFFFF"/>
              </w:rPr>
            </w:pPr>
            <w:proofErr w:type="spellStart"/>
            <w:r w:rsidRPr="00C109C3">
              <w:rPr>
                <w:rFonts w:ascii="Times New Roman" w:hAnsi="Times New Roman" w:cs="Times New Roman"/>
                <w:color w:val="24292E"/>
                <w:sz w:val="16"/>
                <w:szCs w:val="16"/>
                <w:shd w:val="clear" w:color="auto" w:fill="FFFFFF"/>
              </w:rPr>
              <w:t>bird_bb_monitoring</w:t>
            </w:r>
            <w:proofErr w:type="spellEnd"/>
            <w:r w:rsidRPr="00C109C3">
              <w:rPr>
                <w:rFonts w:ascii="Times New Roman" w:hAnsi="Times New Roman" w:cs="Times New Roman"/>
                <w:color w:val="24292E"/>
                <w:sz w:val="16"/>
                <w:szCs w:val="16"/>
                <w:shd w:val="clear" w:color="auto" w:fill="FFFFFF"/>
              </w:rPr>
              <w:t> </w:t>
            </w:r>
          </w:p>
          <w:p w14:paraId="7ACBEBBA" w14:textId="77777777" w:rsidR="007F5B4C" w:rsidRPr="00C109C3" w:rsidRDefault="007F5B4C" w:rsidP="008D6B91">
            <w:pPr>
              <w:spacing w:line="360" w:lineRule="auto"/>
              <w:rPr>
                <w:rFonts w:ascii="Times New Roman" w:hAnsi="Times New Roman" w:cs="Times New Roman"/>
                <w:sz w:val="16"/>
                <w:szCs w:val="16"/>
              </w:rPr>
            </w:pPr>
          </w:p>
        </w:tc>
        <w:tc>
          <w:tcPr>
            <w:tcW w:w="1275" w:type="dxa"/>
            <w:tcBorders>
              <w:top w:val="single" w:sz="12" w:space="0" w:color="auto"/>
              <w:left w:val="nil"/>
              <w:bottom w:val="nil"/>
              <w:right w:val="nil"/>
            </w:tcBorders>
          </w:tcPr>
          <w:p w14:paraId="7C1F418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Big Bend camera and survey bird monitoring project</w:t>
            </w:r>
          </w:p>
        </w:tc>
      </w:tr>
      <w:tr w:rsidR="007F5B4C" w:rsidRPr="00C109C3" w14:paraId="3FEC7A72" w14:textId="77777777" w:rsidTr="008D6B91">
        <w:tc>
          <w:tcPr>
            <w:tcW w:w="1300" w:type="dxa"/>
            <w:tcBorders>
              <w:top w:val="nil"/>
              <w:left w:val="nil"/>
              <w:bottom w:val="nil"/>
              <w:right w:val="nil"/>
            </w:tcBorders>
          </w:tcPr>
          <w:p w14:paraId="7F9C525C"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Scripts</w:t>
            </w:r>
          </w:p>
        </w:tc>
        <w:tc>
          <w:tcPr>
            <w:tcW w:w="3105" w:type="dxa"/>
            <w:tcBorders>
              <w:top w:val="nil"/>
              <w:left w:val="nil"/>
              <w:bottom w:val="nil"/>
              <w:right w:val="nil"/>
            </w:tcBorders>
          </w:tcPr>
          <w:p w14:paraId="2B109CD8" w14:textId="634E8A94"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lowercase, no uppercase (</w:t>
            </w:r>
            <w:proofErr w:type="spellStart"/>
            <w:r w:rsidRPr="00C109C3">
              <w:rPr>
                <w:rFonts w:ascii="Times New Roman" w:hAnsi="Times New Roman" w:cs="Times New Roman"/>
                <w:sz w:val="16"/>
                <w:szCs w:val="16"/>
              </w:rPr>
              <w:t>camelcase</w:t>
            </w:r>
            <w:proofErr w:type="spellEnd"/>
            <w:r w:rsidRPr="00C109C3">
              <w:rPr>
                <w:rFonts w:ascii="Times New Roman" w:hAnsi="Times New Roman" w:cs="Times New Roman"/>
                <w:sz w:val="16"/>
                <w:szCs w:val="16"/>
              </w:rPr>
              <w:t xml:space="preserve">) nor all caps, all names with separate words need to </w:t>
            </w:r>
            <w:commentRangeStart w:id="36"/>
            <w:r w:rsidRPr="00C109C3">
              <w:rPr>
                <w:rFonts w:ascii="Times New Roman" w:hAnsi="Times New Roman" w:cs="Times New Roman"/>
                <w:sz w:val="16"/>
                <w:szCs w:val="16"/>
              </w:rPr>
              <w:t xml:space="preserve">include a underscore </w:t>
            </w:r>
            <w:proofErr w:type="gramStart"/>
            <w:r w:rsidRPr="00C109C3">
              <w:rPr>
                <w:rFonts w:ascii="Times New Roman" w:hAnsi="Times New Roman" w:cs="Times New Roman"/>
                <w:sz w:val="16"/>
                <w:szCs w:val="16"/>
              </w:rPr>
              <w:t>( _</w:t>
            </w:r>
            <w:proofErr w:type="gramEnd"/>
            <w:r w:rsidRPr="00C109C3">
              <w:rPr>
                <w:rFonts w:ascii="Times New Roman" w:hAnsi="Times New Roman" w:cs="Times New Roman"/>
                <w:sz w:val="16"/>
                <w:szCs w:val="16"/>
              </w:rPr>
              <w:t xml:space="preserve"> ) and </w:t>
            </w:r>
            <w:commentRangeEnd w:id="36"/>
            <w:r w:rsidR="00A63F55">
              <w:rPr>
                <w:rStyle w:val="CommentReference"/>
              </w:rPr>
              <w:commentReference w:id="36"/>
            </w:r>
            <w:r w:rsidRPr="00C109C3">
              <w:rPr>
                <w:rFonts w:ascii="Times New Roman" w:hAnsi="Times New Roman" w:cs="Times New Roman"/>
                <w:sz w:val="16"/>
                <w:szCs w:val="16"/>
              </w:rPr>
              <w:t>no spaces, no dates in the names unless it helps with the descriptions of the conten</w:t>
            </w:r>
            <w:ins w:id="37" w:author="Mossa,Joann" w:date="2021-01-11T19:15:00Z">
              <w:r w:rsidR="00A63F55">
                <w:rPr>
                  <w:rFonts w:ascii="Times New Roman" w:hAnsi="Times New Roman" w:cs="Times New Roman"/>
                  <w:sz w:val="16"/>
                  <w:szCs w:val="16"/>
                </w:rPr>
                <w:t>t</w:t>
              </w:r>
            </w:ins>
            <w:r w:rsidRPr="00C109C3">
              <w:rPr>
                <w:rFonts w:ascii="Times New Roman" w:hAnsi="Times New Roman" w:cs="Times New Roman"/>
                <w:sz w:val="16"/>
                <w:szCs w:val="16"/>
              </w:rPr>
              <w:t xml:space="preserve"> script file names should be descriptive and concise. Scripts that have a single output should be named in a similar fashion to its filetype output.</w:t>
            </w:r>
          </w:p>
        </w:tc>
        <w:tc>
          <w:tcPr>
            <w:tcW w:w="3670" w:type="dxa"/>
            <w:tcBorders>
              <w:top w:val="nil"/>
              <w:left w:val="nil"/>
              <w:bottom w:val="nil"/>
              <w:right w:val="nil"/>
            </w:tcBorders>
          </w:tcPr>
          <w:p w14:paraId="375DC30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discharge_1941_2018_</w:t>
            </w:r>
            <w:proofErr w:type="gramStart"/>
            <w:r w:rsidRPr="00C109C3">
              <w:rPr>
                <w:rFonts w:ascii="Times New Roman" w:hAnsi="Times New Roman" w:cs="Times New Roman"/>
                <w:sz w:val="16"/>
                <w:szCs w:val="16"/>
              </w:rPr>
              <w:t>quantile.R</w:t>
            </w:r>
            <w:proofErr w:type="gramEnd"/>
          </w:p>
        </w:tc>
        <w:tc>
          <w:tcPr>
            <w:tcW w:w="1275" w:type="dxa"/>
            <w:tcBorders>
              <w:top w:val="nil"/>
              <w:left w:val="nil"/>
              <w:bottom w:val="nil"/>
              <w:right w:val="nil"/>
            </w:tcBorders>
          </w:tcPr>
          <w:p w14:paraId="231035C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 script which reports quantiles from river discharge from 1941 to 2018</w:t>
            </w:r>
          </w:p>
        </w:tc>
      </w:tr>
      <w:tr w:rsidR="007F5B4C" w:rsidRPr="00C109C3" w14:paraId="6BAEC8EB" w14:textId="77777777" w:rsidTr="008D6B91">
        <w:tc>
          <w:tcPr>
            <w:tcW w:w="1300" w:type="dxa"/>
            <w:tcBorders>
              <w:top w:val="nil"/>
              <w:left w:val="nil"/>
              <w:bottom w:val="nil"/>
              <w:right w:val="nil"/>
            </w:tcBorders>
          </w:tcPr>
          <w:p w14:paraId="6E224F1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Figures </w:t>
            </w:r>
          </w:p>
        </w:tc>
        <w:tc>
          <w:tcPr>
            <w:tcW w:w="3105" w:type="dxa"/>
            <w:tcBorders>
              <w:top w:val="nil"/>
              <w:left w:val="nil"/>
              <w:bottom w:val="nil"/>
              <w:right w:val="nil"/>
            </w:tcBorders>
          </w:tcPr>
          <w:p w14:paraId="3541F45C"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color w:val="24292E"/>
                <w:sz w:val="16"/>
                <w:szCs w:val="16"/>
                <w:shd w:val="clear" w:color="auto" w:fill="FFFFFF"/>
              </w:rPr>
              <w:t>study_location_type_</w:t>
            </w:r>
            <w:proofErr w:type="gramStart"/>
            <w:r w:rsidRPr="00C109C3">
              <w:rPr>
                <w:rFonts w:ascii="Times New Roman" w:hAnsi="Times New Roman" w:cs="Times New Roman"/>
                <w:color w:val="24292E"/>
                <w:sz w:val="16"/>
                <w:szCs w:val="16"/>
                <w:shd w:val="clear" w:color="auto" w:fill="FFFFFF"/>
              </w:rPr>
              <w:t>summary.filetype</w:t>
            </w:r>
            <w:proofErr w:type="spellEnd"/>
            <w:proofErr w:type="gramEnd"/>
          </w:p>
        </w:tc>
        <w:tc>
          <w:tcPr>
            <w:tcW w:w="3670" w:type="dxa"/>
            <w:tcBorders>
              <w:top w:val="nil"/>
              <w:left w:val="nil"/>
              <w:bottom w:val="nil"/>
              <w:right w:val="nil"/>
            </w:tcBorders>
          </w:tcPr>
          <w:p w14:paraId="3E484BC2"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oys_lco8a_map_transect.tiff </w:t>
            </w:r>
          </w:p>
        </w:tc>
        <w:tc>
          <w:tcPr>
            <w:tcW w:w="1275" w:type="dxa"/>
            <w:tcBorders>
              <w:top w:val="nil"/>
              <w:left w:val="nil"/>
              <w:bottom w:val="nil"/>
              <w:right w:val="nil"/>
            </w:tcBorders>
          </w:tcPr>
          <w:p w14:paraId="768F1F40" w14:textId="77777777" w:rsidR="007F5B4C" w:rsidRPr="00C109C3" w:rsidRDefault="007F5B4C" w:rsidP="008D6B91">
            <w:pPr>
              <w:spacing w:line="360" w:lineRule="auto"/>
              <w:rPr>
                <w:rFonts w:ascii="Times New Roman" w:hAnsi="Times New Roman" w:cs="Times New Roman"/>
                <w:sz w:val="16"/>
                <w:szCs w:val="16"/>
              </w:rPr>
            </w:pPr>
            <w:proofErr w:type="gramStart"/>
            <w:r w:rsidRPr="00C109C3">
              <w:rPr>
                <w:rFonts w:ascii="Times New Roman" w:hAnsi="Times New Roman" w:cs="Times New Roman"/>
                <w:color w:val="24292E"/>
                <w:sz w:val="16"/>
                <w:szCs w:val="16"/>
                <w:shd w:val="clear" w:color="auto" w:fill="FFFFFF"/>
              </w:rPr>
              <w:t>oyster</w:t>
            </w:r>
            <w:proofErr w:type="gramEnd"/>
            <w:r w:rsidRPr="00C109C3">
              <w:rPr>
                <w:rFonts w:ascii="Times New Roman" w:hAnsi="Times New Roman" w:cs="Times New Roman"/>
                <w:color w:val="24292E"/>
                <w:sz w:val="16"/>
                <w:szCs w:val="16"/>
                <w:shd w:val="clear" w:color="auto" w:fill="FFFFFF"/>
              </w:rPr>
              <w:t xml:space="preserve"> transect on reef element LCO8A map in a tiff image</w:t>
            </w:r>
          </w:p>
        </w:tc>
      </w:tr>
      <w:tr w:rsidR="007F5B4C" w:rsidRPr="00C109C3" w14:paraId="41F561EF" w14:textId="77777777" w:rsidTr="008D6B91">
        <w:trPr>
          <w:trHeight w:val="980"/>
        </w:trPr>
        <w:tc>
          <w:tcPr>
            <w:tcW w:w="1300" w:type="dxa"/>
            <w:tcBorders>
              <w:top w:val="nil"/>
              <w:left w:val="nil"/>
              <w:bottom w:val="nil"/>
              <w:right w:val="nil"/>
            </w:tcBorders>
          </w:tcPr>
          <w:p w14:paraId="2B5EC4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Tables</w:t>
            </w:r>
          </w:p>
        </w:tc>
        <w:tc>
          <w:tcPr>
            <w:tcW w:w="3105" w:type="dxa"/>
            <w:tcBorders>
              <w:top w:val="nil"/>
              <w:left w:val="nil"/>
              <w:bottom w:val="nil"/>
              <w:right w:val="nil"/>
            </w:tcBorders>
          </w:tcPr>
          <w:p w14:paraId="6D97CB7B" w14:textId="77777777" w:rsidR="007F5B4C" w:rsidRPr="00C109C3" w:rsidRDefault="007F5B4C" w:rsidP="008D6B91">
            <w:pPr>
              <w:spacing w:line="360" w:lineRule="auto"/>
              <w:rPr>
                <w:rFonts w:ascii="Times New Roman" w:hAnsi="Times New Roman" w:cs="Times New Roman"/>
                <w:sz w:val="16"/>
                <w:szCs w:val="16"/>
              </w:rPr>
            </w:pPr>
            <w:proofErr w:type="spellStart"/>
            <w:r w:rsidRPr="00C109C3">
              <w:rPr>
                <w:rFonts w:ascii="Times New Roman" w:hAnsi="Times New Roman" w:cs="Times New Roman"/>
                <w:sz w:val="16"/>
                <w:szCs w:val="16"/>
              </w:rPr>
              <w:t>study_location_</w:t>
            </w:r>
            <w:proofErr w:type="gramStart"/>
            <w:r w:rsidRPr="00C109C3">
              <w:rPr>
                <w:rFonts w:ascii="Times New Roman" w:hAnsi="Times New Roman" w:cs="Times New Roman"/>
                <w:sz w:val="16"/>
                <w:szCs w:val="16"/>
              </w:rPr>
              <w:t>summary.filetype</w:t>
            </w:r>
            <w:proofErr w:type="spellEnd"/>
            <w:proofErr w:type="gramEnd"/>
          </w:p>
        </w:tc>
        <w:tc>
          <w:tcPr>
            <w:tcW w:w="3670" w:type="dxa"/>
            <w:tcBorders>
              <w:top w:val="nil"/>
              <w:left w:val="nil"/>
              <w:bottom w:val="nil"/>
              <w:right w:val="nil"/>
            </w:tcBorders>
          </w:tcPr>
          <w:p w14:paraId="73661A2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wq_lcr_inshore_vs_offshore.csv</w:t>
            </w:r>
          </w:p>
        </w:tc>
        <w:tc>
          <w:tcPr>
            <w:tcW w:w="1275" w:type="dxa"/>
            <w:tcBorders>
              <w:top w:val="nil"/>
              <w:left w:val="nil"/>
              <w:bottom w:val="nil"/>
              <w:right w:val="nil"/>
            </w:tcBorders>
          </w:tcPr>
          <w:p w14:paraId="2F0731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LCR water quality inshore and offshore comparison</w:t>
            </w:r>
          </w:p>
        </w:tc>
      </w:tr>
      <w:tr w:rsidR="007F5B4C" w:rsidRPr="00C109C3" w14:paraId="3F8D040C" w14:textId="77777777" w:rsidTr="008D6B91">
        <w:tc>
          <w:tcPr>
            <w:tcW w:w="1300" w:type="dxa"/>
            <w:tcBorders>
              <w:top w:val="nil"/>
              <w:left w:val="nil"/>
              <w:bottom w:val="single" w:sz="12" w:space="0" w:color="auto"/>
              <w:right w:val="nil"/>
            </w:tcBorders>
          </w:tcPr>
          <w:p w14:paraId="7DBAF39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Data</w:t>
            </w:r>
          </w:p>
        </w:tc>
        <w:tc>
          <w:tcPr>
            <w:tcW w:w="3105" w:type="dxa"/>
            <w:tcBorders>
              <w:top w:val="nil"/>
              <w:left w:val="nil"/>
              <w:bottom w:val="single" w:sz="12" w:space="0" w:color="auto"/>
              <w:right w:val="nil"/>
            </w:tcBorders>
          </w:tcPr>
          <w:p w14:paraId="081F41D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every dataset file is required to be in lowercase, no uppercase (</w:t>
            </w:r>
            <w:proofErr w:type="spellStart"/>
            <w:r w:rsidRPr="00C109C3">
              <w:rPr>
                <w:rFonts w:ascii="Times New Roman" w:hAnsi="Times New Roman" w:cs="Times New Roman"/>
                <w:sz w:val="16"/>
                <w:szCs w:val="16"/>
              </w:rPr>
              <w:t>camelcase</w:t>
            </w:r>
            <w:proofErr w:type="spellEnd"/>
            <w:r w:rsidRPr="00C109C3">
              <w:rPr>
                <w:rFonts w:ascii="Times New Roman" w:hAnsi="Times New Roman" w:cs="Times New Roman"/>
                <w:sz w:val="16"/>
                <w:szCs w:val="16"/>
              </w:rPr>
              <w:t xml:space="preserve">) nor all caps, all names with separate words need to include a underscore </w:t>
            </w:r>
            <w:proofErr w:type="gramStart"/>
            <w:r w:rsidRPr="00C109C3">
              <w:rPr>
                <w:rFonts w:ascii="Times New Roman" w:hAnsi="Times New Roman" w:cs="Times New Roman"/>
                <w:sz w:val="16"/>
                <w:szCs w:val="16"/>
              </w:rPr>
              <w:t>( _</w:t>
            </w:r>
            <w:proofErr w:type="gramEnd"/>
            <w:r w:rsidRPr="00C109C3">
              <w:rPr>
                <w:rFonts w:ascii="Times New Roman" w:hAnsi="Times New Roman" w:cs="Times New Roman"/>
                <w:sz w:val="16"/>
                <w:szCs w:val="16"/>
              </w:rPr>
              <w:t xml:space="preserve"> ) with </w:t>
            </w:r>
            <w:r w:rsidRPr="00C109C3">
              <w:rPr>
                <w:rFonts w:ascii="Times New Roman" w:hAnsi="Times New Roman" w:cs="Times New Roman"/>
                <w:b/>
                <w:bCs/>
                <w:sz w:val="16"/>
                <w:szCs w:val="16"/>
              </w:rPr>
              <w:t>no spaces</w:t>
            </w:r>
            <w:r w:rsidRPr="00C109C3">
              <w:rPr>
                <w:rFonts w:ascii="Times New Roman" w:hAnsi="Times New Roman" w:cs="Times New Roman"/>
                <w:sz w:val="16"/>
                <w:szCs w:val="16"/>
              </w:rPr>
              <w:t xml:space="preserve">, no dates in the names unless it helps with the descriptions of the content </w:t>
            </w:r>
          </w:p>
        </w:tc>
        <w:tc>
          <w:tcPr>
            <w:tcW w:w="3670" w:type="dxa"/>
            <w:tcBorders>
              <w:top w:val="nil"/>
              <w:left w:val="nil"/>
              <w:bottom w:val="single" w:sz="12" w:space="0" w:color="auto"/>
              <w:right w:val="nil"/>
            </w:tcBorders>
          </w:tcPr>
          <w:p w14:paraId="322EB80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discharge_1941_2018.csv</w:t>
            </w:r>
          </w:p>
        </w:tc>
        <w:tc>
          <w:tcPr>
            <w:tcW w:w="1275" w:type="dxa"/>
            <w:tcBorders>
              <w:top w:val="nil"/>
              <w:left w:val="nil"/>
              <w:bottom w:val="single" w:sz="12" w:space="0" w:color="auto"/>
              <w:right w:val="nil"/>
            </w:tcBorders>
          </w:tcPr>
          <w:p w14:paraId="45574208" w14:textId="77777777" w:rsidR="007F5B4C" w:rsidRPr="00C109C3" w:rsidRDefault="007F5B4C" w:rsidP="008D6B91">
            <w:pPr>
              <w:spacing w:line="360" w:lineRule="auto"/>
              <w:rPr>
                <w:rFonts w:ascii="Times New Roman" w:hAnsi="Times New Roman" w:cs="Times New Roman"/>
              </w:rPr>
            </w:pPr>
            <w:r w:rsidRPr="00C109C3">
              <w:rPr>
                <w:rFonts w:ascii="Times New Roman" w:hAnsi="Times New Roman" w:cs="Times New Roman"/>
                <w:sz w:val="16"/>
                <w:szCs w:val="16"/>
              </w:rPr>
              <w:t>River discharge data from 1941 to 2018 in a text file</w:t>
            </w:r>
          </w:p>
        </w:tc>
      </w:tr>
    </w:tbl>
    <w:p w14:paraId="1FE123B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Table 1- Table of naming conventions for file types, example, and description of the example</w:t>
      </w:r>
    </w:p>
    <w:p w14:paraId="1B23F7C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Transparency </w:t>
      </w:r>
    </w:p>
    <w:p w14:paraId="4DE54E08"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b/>
        <w:t xml:space="preserve">GitHub has options to increase transparency for an ecological project.  Hosting a public project repository on Github can improve the probability of researchers and the public to find the repository, and possibly collaborate. Commit messages, through a pull request, are easily seen and located in GitHub, and allow for collaborators to understand any change submitted to the repository. Transparent repositories are unlikely to be “scooped” by another researcher that can claim the data and the analysis is theirs, through the continuous stream of commit messages </w:t>
      </w:r>
      <w:r w:rsidRPr="00C109C3">
        <w:rPr>
          <w:rFonts w:ascii="Times New Roman" w:hAnsi="Times New Roman" w:cs="Times New Roman"/>
        </w:rPr>
        <w:lastRenderedPageBreak/>
        <w:t xml:space="preserve">leading to the final product. An additional benefit to a transparent repository is that many eyes will be available to evaluate code and text, which can increase the time is takes to debug a script issue. Generally, most scientists with interested in related research are more willing to collaborate with the original scientist than compete with them </w:t>
      </w:r>
      <w:sdt>
        <w:sdtPr>
          <w:rPr>
            <w:rFonts w:ascii="Times New Roman" w:hAnsi="Times New Roman" w:cs="Times New Roman"/>
          </w:rPr>
          <w:tag w:val="MENDELEY_CITATION_22d92e34-158d-463d-a5d1-fe94e70c3e1c"/>
          <w:id w:val="-445693211"/>
          <w:placeholder>
            <w:docPart w:val="E62D29228E624412B36E1CCC32CFF3DF"/>
          </w:placeholder>
        </w:sdtPr>
        <w:sdtContent>
          <w:r w:rsidRPr="00C109C3">
            <w:rPr>
              <w:rFonts w:ascii="Times New Roman" w:hAnsi="Times New Roman" w:cs="Times New Roman"/>
            </w:rPr>
            <w:t>(</w:t>
          </w:r>
          <w:proofErr w:type="spellStart"/>
          <w:r w:rsidRPr="00C109C3">
            <w:rPr>
              <w:rFonts w:ascii="Times New Roman" w:hAnsi="Times New Roman" w:cs="Times New Roman"/>
            </w:rPr>
            <w:t>Prlić</w:t>
          </w:r>
          <w:proofErr w:type="spellEnd"/>
          <w:r w:rsidRPr="00C109C3">
            <w:rPr>
              <w:rFonts w:ascii="Times New Roman" w:hAnsi="Times New Roman" w:cs="Times New Roman"/>
            </w:rPr>
            <w:t xml:space="preserve"> &amp; Procter, 2012).</w:t>
          </w:r>
        </w:sdtContent>
      </w:sdt>
    </w:p>
    <w:p w14:paraId="70EF6058"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Conclusion</w:t>
      </w:r>
    </w:p>
    <w:p w14:paraId="2A500F33"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b/>
          <w:bCs/>
        </w:rPr>
        <w:tab/>
      </w:r>
      <w:r w:rsidRPr="00C109C3">
        <w:rPr>
          <w:rFonts w:ascii="Times New Roman" w:hAnsi="Times New Roman" w:cs="Times New Roman"/>
        </w:rPr>
        <w:t xml:space="preserve">Ecology is an ever-growing science requiring a constant need to keep up to date with the latest technological advancements in field data collection. With that, it is necessary to create a cautious and manageable plan to store and maintain ecological “living data”. These data provide unique challenges in management and reproducibility. Using a well-established GitHub repository for “living data” leads to effective and easy data sharing </w:t>
      </w:r>
      <w:sdt>
        <w:sdtPr>
          <w:rPr>
            <w:rFonts w:ascii="Times New Roman" w:hAnsi="Times New Roman" w:cs="Times New Roman"/>
            <w:color w:val="000000"/>
          </w:rPr>
          <w:tag w:val="MENDELEY_CITATION_8880a66d-02ec-40ca-bd81-968581a22c1b"/>
          <w:id w:val="927314204"/>
          <w:placeholder>
            <w:docPart w:val="E62D29228E624412B36E1CCC32CFF3DF"/>
          </w:placeholder>
        </w:sdtPr>
        <w:sdtContent>
          <w:r w:rsidRPr="00C109C3">
            <w:rPr>
              <w:rFonts w:ascii="Times New Roman" w:hAnsi="Times New Roman" w:cs="Times New Roman"/>
              <w:color w:val="000000"/>
            </w:rPr>
            <w:t>(White et al., 2013)</w:t>
          </w:r>
        </w:sdtContent>
      </w:sdt>
      <w:r w:rsidRPr="00C109C3">
        <w:rPr>
          <w:rFonts w:ascii="Times New Roman" w:hAnsi="Times New Roman" w:cs="Times New Roman"/>
        </w:rPr>
        <w:t xml:space="preserve">, which increases the transparency of the effort leading to a greater impact </w:t>
      </w:r>
      <w:sdt>
        <w:sdtPr>
          <w:rPr>
            <w:rFonts w:ascii="Times New Roman" w:hAnsi="Times New Roman" w:cs="Times New Roman"/>
            <w:color w:val="000000"/>
          </w:rPr>
          <w:tag w:val="MENDELEY_CITATION_430e3673-204a-43c5-946e-3f31be3df269"/>
          <w:id w:val="-1643642319"/>
          <w:placeholder>
            <w:docPart w:val="E62D29228E624412B36E1CCC32CFF3DF"/>
          </w:placeholder>
        </w:sdtPr>
        <w:sdtContent>
          <w:r w:rsidRPr="00C109C3">
            <w:rPr>
              <w:rFonts w:ascii="Times New Roman" w:hAnsi="Times New Roman" w:cs="Times New Roman"/>
              <w:color w:val="000000"/>
            </w:rPr>
            <w:t>(Piwowar et al., 2007)</w:t>
          </w:r>
        </w:sdtContent>
      </w:sdt>
      <w:r w:rsidRPr="00C109C3">
        <w:rPr>
          <w:rFonts w:ascii="Times New Roman" w:hAnsi="Times New Roman" w:cs="Times New Roman"/>
        </w:rPr>
        <w:t>.</w:t>
      </w:r>
    </w:p>
    <w:p w14:paraId="5C63DB7C"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We employed a repository structure workflow on the recommendations of the University of Florida Academic Research Consulting &amp; Services (ARCS). The repository structure we developed for the LCR project solves many of the challenges we were facing while working with our own generated “living data” and multiple working projects. Separating the multiple working projects into their own repositories keeps the projects simple and organized. There is also little confusion on what is in the repository specifically since every repository is required to include a README.md describing every folder and file. A README.md file also shapes the first impression of a repository and increases the searchability of repositories in GitHub </w:t>
      </w:r>
      <w:sdt>
        <w:sdtPr>
          <w:rPr>
            <w:rFonts w:ascii="Times New Roman" w:hAnsi="Times New Roman" w:cs="Times New Roman"/>
            <w:color w:val="000000"/>
          </w:rPr>
          <w:tag w:val="MENDELEY_CITATION_148b5726-c201-4639-aa24-ad555d53deaa"/>
          <w:id w:val="-819267711"/>
          <w:placeholder>
            <w:docPart w:val="E62D29228E624412B36E1CCC32CFF3DF"/>
          </w:placeholder>
        </w:sdtPr>
        <w:sdtContent>
          <w:r w:rsidRPr="00C109C3">
            <w:rPr>
              <w:rFonts w:ascii="Times New Roman" w:hAnsi="Times New Roman" w:cs="Times New Roman"/>
              <w:color w:val="000000"/>
            </w:rPr>
            <w:t>(Prana et al., 2019)</w:t>
          </w:r>
        </w:sdtContent>
      </w:sdt>
      <w:r w:rsidRPr="00C109C3">
        <w:rPr>
          <w:rFonts w:ascii="Times New Roman" w:hAnsi="Times New Roman" w:cs="Times New Roman"/>
        </w:rPr>
        <w:t xml:space="preserve">, which may lead to greater transparency and collaborative efforts </w:t>
      </w:r>
      <w:sdt>
        <w:sdtPr>
          <w:rPr>
            <w:rFonts w:ascii="Times New Roman" w:hAnsi="Times New Roman" w:cs="Times New Roman"/>
            <w:color w:val="000000"/>
          </w:rPr>
          <w:tag w:val="MENDELEY_CITATION_38cef8c5-1d14-42da-8fc5-9f2206d92cf9"/>
          <w:id w:val="1796802177"/>
          <w:placeholder>
            <w:docPart w:val="E62D29228E624412B36E1CCC32CFF3DF"/>
          </w:placeholder>
        </w:sdtPr>
        <w:sdtContent>
          <w:r w:rsidRPr="00C109C3">
            <w:rPr>
              <w:rFonts w:ascii="Times New Roman" w:hAnsi="Times New Roman" w:cs="Times New Roman"/>
              <w:color w:val="000000"/>
            </w:rPr>
            <w:t>(Jones, 2013)</w:t>
          </w:r>
        </w:sdtContent>
      </w:sdt>
      <w:r w:rsidRPr="00C109C3">
        <w:rPr>
          <w:rFonts w:ascii="Times New Roman" w:hAnsi="Times New Roman" w:cs="Times New Roman"/>
        </w:rPr>
        <w:t xml:space="preserve">. </w:t>
      </w:r>
    </w:p>
    <w:p w14:paraId="7DE81A9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Advantages of our approach include that GitHub and free and accessible to anyone with internet. There are also many training programs which can teach a user how to utilize GitHub efficiently for their project (e.g., </w:t>
      </w:r>
      <w:hyperlink r:id="rId27" w:history="1">
        <w:r w:rsidRPr="00C109C3">
          <w:rPr>
            <w:rStyle w:val="Hyperlink"/>
            <w:rFonts w:ascii="Times New Roman" w:hAnsi="Times New Roman" w:cs="Times New Roman"/>
          </w:rPr>
          <w:t>https://guides.github.com/activities/hello-world/</w:t>
        </w:r>
      </w:hyperlink>
      <w:r w:rsidRPr="00C109C3">
        <w:rPr>
          <w:rFonts w:ascii="Times New Roman" w:hAnsi="Times New Roman" w:cs="Times New Roman"/>
        </w:rPr>
        <w:t xml:space="preserve">, lab.github.com). Another advantage in using GitHub is that if a repository is accidently deleted, a user has 90 days to retrieve the repository. A benefit in using our described approach is that it can be applied to any ecological effort which has a consistent stream of data by allowing a master data repository to be accessible to all team members while still protecting the repository from adverse or unintentional changes. Additionally, this type of workflow can easily be </w:t>
      </w:r>
      <w:r w:rsidRPr="00C109C3">
        <w:rPr>
          <w:rFonts w:ascii="Times New Roman" w:hAnsi="Times New Roman" w:cs="Times New Roman"/>
        </w:rPr>
        <w:lastRenderedPageBreak/>
        <w:t xml:space="preserve">maintained by a small group of ecologists with basic GitHub workflow training </w:t>
      </w:r>
      <w:sdt>
        <w:sdtPr>
          <w:rPr>
            <w:rFonts w:ascii="Times New Roman" w:hAnsi="Times New Roman" w:cs="Times New Roman"/>
            <w:color w:val="000000"/>
          </w:rPr>
          <w:tag w:val="MENDELEY_CITATION_bea337ac-9322-4f09-8070-f1e64b065831"/>
          <w:id w:val="-1388189122"/>
          <w:placeholder>
            <w:docPart w:val="E62D29228E624412B36E1CCC32CFF3DF"/>
          </w:placeholder>
        </w:sdt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 </w:t>
      </w:r>
    </w:p>
    <w:p w14:paraId="4C50AD9B"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Some disadvantages to our approach include that ecological projects, conducted in smaller teams, normally do not have the funding to hire full-time data manager </w:t>
      </w:r>
      <w:sdt>
        <w:sdtPr>
          <w:rPr>
            <w:rFonts w:ascii="Times New Roman" w:hAnsi="Times New Roman" w:cs="Times New Roman"/>
            <w:color w:val="000000"/>
          </w:rPr>
          <w:tag w:val="MENDELEY_CITATION_d272b2b2-6952-47f9-9f21-e83cd9c26430"/>
          <w:id w:val="2028828108"/>
          <w:placeholder>
            <w:docPart w:val="E62D29228E624412B36E1CCC32CFF3DF"/>
          </w:placeholder>
        </w:sdtPr>
        <w:sdtContent>
          <w:r w:rsidRPr="00C109C3">
            <w:rPr>
              <w:rFonts w:ascii="Times New Roman" w:hAnsi="Times New Roman" w:cs="Times New Roman"/>
              <w:color w:val="000000"/>
            </w:rPr>
            <w:t>(Hampton et al., 2013)</w:t>
          </w:r>
        </w:sdtContent>
      </w:sdt>
      <w:r w:rsidRPr="00C109C3">
        <w:rPr>
          <w:rFonts w:ascii="Times New Roman" w:hAnsi="Times New Roman" w:cs="Times New Roman"/>
        </w:rPr>
        <w:t xml:space="preserve">, making it a timely effort to curate an efficient data management workflow, initially. Data management planning is also typically and generally underutilized and underappreciated in ecological project designs </w:t>
      </w:r>
      <w:sdt>
        <w:sdtPr>
          <w:rPr>
            <w:rFonts w:ascii="Times New Roman" w:hAnsi="Times New Roman" w:cs="Times New Roman"/>
          </w:rPr>
          <w:tag w:val="MENDELEY_CITATION_2ef7d44d-23f8-4b71-a3f4-babf02f703a3"/>
          <w:id w:val="222489117"/>
          <w:placeholder>
            <w:docPart w:val="E62D29228E624412B36E1CCC32CFF3DF"/>
          </w:placeholder>
        </w:sdtPr>
        <w:sdtContent>
          <w:r w:rsidRPr="00C109C3">
            <w:rPr>
              <w:rFonts w:ascii="Times New Roman" w:hAnsi="Times New Roman" w:cs="Times New Roman"/>
            </w:rPr>
            <w:t>(Michener &amp; Jones, 2012)</w:t>
          </w:r>
        </w:sdtContent>
      </w:sdt>
      <w:r w:rsidRPr="00C109C3">
        <w:rPr>
          <w:rFonts w:ascii="Times New Roman" w:hAnsi="Times New Roman" w:cs="Times New Roman"/>
        </w:rPr>
        <w:t xml:space="preserve">.  It is up to the project team member to manage the data, take the initiative, and adhere their GitHub data management workflow. It is also important to note that even though GitHub has been discussed in detailed as an effective way of project organization and transparency, it might not be a one stop solution for reproducibility in science </w:t>
      </w:r>
      <w:sdt>
        <w:sdtPr>
          <w:rPr>
            <w:rFonts w:ascii="Times New Roman" w:hAnsi="Times New Roman" w:cs="Times New Roman"/>
            <w:color w:val="000000"/>
          </w:rPr>
          <w:tag w:val="MENDELEY_CITATION_93e85afd-cbe8-4ee0-b4eb-422629286e14"/>
          <w:id w:val="-1520850495"/>
          <w:placeholder>
            <w:docPart w:val="E62D29228E624412B36E1CCC32CFF3DF"/>
          </w:placeholder>
        </w:sdtPr>
        <w:sdtContent>
          <w:r w:rsidRPr="00C109C3">
            <w:rPr>
              <w:rFonts w:ascii="Times New Roman" w:hAnsi="Times New Roman" w:cs="Times New Roman"/>
              <w:color w:val="000000"/>
            </w:rPr>
            <w:t>(Ram, 2013)</w:t>
          </w:r>
        </w:sdtContent>
      </w:sdt>
      <w:r w:rsidRPr="00C109C3">
        <w:rPr>
          <w:rFonts w:ascii="Times New Roman" w:hAnsi="Times New Roman" w:cs="Times New Roman"/>
        </w:rPr>
        <w:t xml:space="preserve">. </w:t>
      </w:r>
    </w:p>
    <w:p w14:paraId="4E20E74D" w14:textId="7F934D05"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The approach we have described in this paper is meant to be a guideline for ecological efforts who desire to make their project organized through concise workflows, standardized naming conventions, and well documented README.md</w:t>
      </w:r>
      <w:ins w:id="38" w:author="Mossa,Joann" w:date="2021-01-11T19:19:00Z">
        <w:r w:rsidR="00A63F55">
          <w:rPr>
            <w:rFonts w:ascii="Times New Roman" w:hAnsi="Times New Roman" w:cs="Times New Roman"/>
          </w:rPr>
          <w:t xml:space="preserve"> </w:t>
        </w:r>
      </w:ins>
      <w:r w:rsidR="00A63F55">
        <w:rPr>
          <w:rFonts w:ascii="Times New Roman" w:hAnsi="Times New Roman" w:cs="Times New Roman"/>
        </w:rPr>
        <w:t>file</w:t>
      </w:r>
      <w:r w:rsidRPr="00C109C3">
        <w:rPr>
          <w:rFonts w:ascii="Times New Roman" w:hAnsi="Times New Roman" w:cs="Times New Roman"/>
        </w:rPr>
        <w:t>s. Our hope is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w:t>
      </w:r>
      <w:r w:rsidR="00CF0A13">
        <w:rPr>
          <w:rFonts w:ascii="Times New Roman" w:hAnsi="Times New Roman" w:cs="Times New Roman"/>
        </w:rPr>
        <w:t xml:space="preserve"> and</w:t>
      </w:r>
      <w:r w:rsidRPr="00C109C3">
        <w:rPr>
          <w:rFonts w:ascii="Times New Roman" w:hAnsi="Times New Roman" w:cs="Times New Roman"/>
        </w:rPr>
        <w:t xml:space="preserve"> through README.md</w:t>
      </w:r>
      <w:ins w:id="39" w:author="Mossa,Joann" w:date="2021-01-11T19:20:00Z">
        <w:r w:rsidR="00A63F55">
          <w:rPr>
            <w:rFonts w:ascii="Times New Roman" w:hAnsi="Times New Roman" w:cs="Times New Roman"/>
          </w:rPr>
          <w:t xml:space="preserve"> </w:t>
        </w:r>
      </w:ins>
      <w:r w:rsidR="00A63F55">
        <w:rPr>
          <w:rFonts w:ascii="Times New Roman" w:hAnsi="Times New Roman" w:cs="Times New Roman"/>
        </w:rPr>
        <w:t>file</w:t>
      </w:r>
      <w:r w:rsidRPr="00C109C3">
        <w:rPr>
          <w:rFonts w:ascii="Times New Roman" w:hAnsi="Times New Roman" w:cs="Times New Roman"/>
        </w:rPr>
        <w:t xml:space="preserve">s, may </w:t>
      </w:r>
      <w:r w:rsidR="00F27D0F">
        <w:rPr>
          <w:rFonts w:ascii="Times New Roman" w:hAnsi="Times New Roman" w:cs="Times New Roman"/>
        </w:rPr>
        <w:t xml:space="preserve">also </w:t>
      </w:r>
      <w:r w:rsidRPr="00C109C3">
        <w:rPr>
          <w:rFonts w:ascii="Times New Roman" w:hAnsi="Times New Roman" w:cs="Times New Roman"/>
        </w:rPr>
        <w:t xml:space="preserve">lead to useful future collaborations. The investment in creating a thorough data management workflow in GitHub will help decrease the time is takes to effectively reproduce analysis by reducing the time it takes to locate files and their outputs, which will allow ecologists more time to analyze </w:t>
      </w:r>
      <w:r w:rsidR="00CF0A13">
        <w:rPr>
          <w:rFonts w:ascii="Times New Roman" w:hAnsi="Times New Roman" w:cs="Times New Roman"/>
        </w:rPr>
        <w:t xml:space="preserve">and interpret </w:t>
      </w:r>
      <w:r w:rsidRPr="00C109C3">
        <w:rPr>
          <w:rFonts w:ascii="Times New Roman" w:hAnsi="Times New Roman" w:cs="Times New Roman"/>
        </w:rPr>
        <w:t xml:space="preserve">their data and less time trying to manage it.  </w:t>
      </w:r>
    </w:p>
    <w:p w14:paraId="364CFEDF" w14:textId="77777777" w:rsidR="007F5B4C" w:rsidRPr="00C109C3" w:rsidRDefault="007F5B4C" w:rsidP="008D7E31">
      <w:pPr>
        <w:spacing w:line="360" w:lineRule="auto"/>
        <w:rPr>
          <w:rFonts w:ascii="Times New Roman" w:hAnsi="Times New Roman" w:cs="Times New Roman"/>
          <w:b/>
          <w:bCs/>
        </w:rPr>
      </w:pPr>
    </w:p>
    <w:p w14:paraId="50217BB8" w14:textId="4FEEC421" w:rsidR="007F5B4C" w:rsidRPr="00C109C3" w:rsidRDefault="007F5B4C" w:rsidP="008D7E31">
      <w:pPr>
        <w:spacing w:line="360" w:lineRule="auto"/>
        <w:rPr>
          <w:rFonts w:ascii="Times New Roman" w:hAnsi="Times New Roman" w:cs="Times New Roman"/>
          <w:b/>
          <w:bCs/>
        </w:rPr>
      </w:pPr>
    </w:p>
    <w:p w14:paraId="15E70B85" w14:textId="5BB1A583" w:rsidR="007F5B4C" w:rsidRPr="00C109C3" w:rsidRDefault="007F5B4C" w:rsidP="008D7E31">
      <w:pPr>
        <w:spacing w:line="360" w:lineRule="auto"/>
        <w:rPr>
          <w:rFonts w:ascii="Times New Roman" w:hAnsi="Times New Roman" w:cs="Times New Roman"/>
          <w:b/>
          <w:bCs/>
        </w:rPr>
      </w:pPr>
    </w:p>
    <w:p w14:paraId="49277545" w14:textId="09CABA60" w:rsidR="007F5B4C" w:rsidRPr="00C109C3" w:rsidRDefault="007F5B4C" w:rsidP="008D7E31">
      <w:pPr>
        <w:spacing w:line="360" w:lineRule="auto"/>
        <w:rPr>
          <w:rFonts w:ascii="Times New Roman" w:hAnsi="Times New Roman" w:cs="Times New Roman"/>
          <w:b/>
          <w:bCs/>
        </w:rPr>
      </w:pPr>
    </w:p>
    <w:p w14:paraId="72140031" w14:textId="77777777" w:rsidR="006658FF" w:rsidRPr="00C109C3" w:rsidRDefault="006658FF" w:rsidP="008D7E31">
      <w:pPr>
        <w:spacing w:line="360" w:lineRule="auto"/>
        <w:rPr>
          <w:rFonts w:ascii="Times New Roman" w:hAnsi="Times New Roman" w:cs="Times New Roman"/>
          <w:b/>
          <w:bCs/>
        </w:rPr>
      </w:pPr>
    </w:p>
    <w:p w14:paraId="440345D0" w14:textId="39A5F1FC"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3</w:t>
      </w:r>
    </w:p>
    <w:p w14:paraId="125C9AEE" w14:textId="13DDEE15"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Case Study: Deer Island, Florida Time Period Shoreline Analysis Using DSAS </w:t>
      </w:r>
    </w:p>
    <w:p w14:paraId="05B06119"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Abstract</w:t>
      </w:r>
    </w:p>
    <w:p w14:paraId="5A89BE3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Climate change perpetuation and sea level rise have led to Gulf of Mexico shoreline dynamics concerns. Shoreline dynamics in areas of coastal development have been intensely studied, however many under-developed shorelines have yet to be analyzed. In this study we used seven NAIP (</w:t>
      </w:r>
      <w:r w:rsidRPr="00C109C3">
        <w:rPr>
          <w:rFonts w:ascii="Times New Roman" w:hAnsi="Times New Roman" w:cs="Times New Roman"/>
          <w:color w:val="221122"/>
        </w:rPr>
        <w:t xml:space="preserve">National Agriculture Imagery Program) aerial images, </w:t>
      </w:r>
      <w:r w:rsidRPr="00C109C3">
        <w:rPr>
          <w:rFonts w:ascii="Times New Roman" w:hAnsi="Times New Roman" w:cs="Times New Roman"/>
        </w:rPr>
        <w:t xml:space="preserve">from 1994 to 2019, </w:t>
      </w:r>
      <w:r w:rsidRPr="00C109C3">
        <w:rPr>
          <w:rFonts w:ascii="Times New Roman" w:hAnsi="Times New Roman" w:cs="Times New Roman"/>
          <w:color w:val="221122"/>
        </w:rPr>
        <w:t>of our study area near</w:t>
      </w:r>
      <w:r w:rsidRPr="00C109C3">
        <w:rPr>
          <w:rFonts w:ascii="Times New Roman" w:hAnsi="Times New Roman" w:cs="Times New Roman"/>
        </w:rPr>
        <w:t xml:space="preserve"> Cedar Key, FL.  The cloud-free images were collected during relatively similar mean river discharge levels and during (mostly) the same season. We assessed the shoreline changes using ESRI’s ArcMap© spatial data analysis extension DSAS (Digital Shoreline Analysis Systems) on three different time periods in from the imagery, </w:t>
      </w:r>
      <w:commentRangeStart w:id="40"/>
      <w:r w:rsidRPr="00C109C3">
        <w:rPr>
          <w:rFonts w:ascii="Times New Roman" w:hAnsi="Times New Roman" w:cs="Times New Roman"/>
        </w:rPr>
        <w:t xml:space="preserve">1994-2007, 2010-2019 and 1994-2019. </w:t>
      </w:r>
      <w:commentRangeEnd w:id="40"/>
      <w:r w:rsidR="0094439E">
        <w:rPr>
          <w:rStyle w:val="CommentReference"/>
        </w:rPr>
        <w:commentReference w:id="40"/>
      </w:r>
      <w:r w:rsidRPr="00C109C3">
        <w:rPr>
          <w:rFonts w:ascii="Times New Roman" w:hAnsi="Times New Roman" w:cs="Times New Roman"/>
        </w:rPr>
        <w:t xml:space="preserve">The DSAS analysis is a transect- based approach and is used to quantify shoreline changes on a linear ocean shoreline. From this analysis we determined the greatest areas of impact and have been able to speculate on possible factors that may contribute to an escalated shoreline change rate during a selected time frame. </w:t>
      </w:r>
    </w:p>
    <w:p w14:paraId="71543945"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1. Introduction</w:t>
      </w:r>
    </w:p>
    <w:p w14:paraId="472609B9"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changes can occur due to multiple factors including SLR (sea-level rise), anthropogenic human activity and hurricane intensity </w:t>
      </w:r>
      <w:sdt>
        <w:sdtPr>
          <w:rPr>
            <w:rFonts w:ascii="Times New Roman" w:hAnsi="Times New Roman" w:cs="Times New Roman"/>
            <w:color w:val="000000"/>
          </w:rPr>
          <w:tag w:val="MENDELEY_CITATION_5216d4a6-6a74-4b8b-8fba-6b9838cbedec"/>
          <w:id w:val="-356590492"/>
          <w:placeholder>
            <w:docPart w:val="10B43D2ED2FC491889B7367E70E692BF"/>
          </w:placeholder>
        </w:sdtPr>
        <w:sdtContent>
          <w:r w:rsidRPr="00C109C3">
            <w:rPr>
              <w:rFonts w:ascii="Times New Roman" w:hAnsi="Times New Roman" w:cs="Times New Roman"/>
              <w:color w:val="000000"/>
            </w:rPr>
            <w:t>(Yu et al., 2011)</w:t>
          </w:r>
        </w:sdtContent>
      </w:sdt>
      <w:r w:rsidRPr="00C109C3">
        <w:rPr>
          <w:rFonts w:ascii="Times New Roman" w:hAnsi="Times New Roman" w:cs="Times New Roman"/>
        </w:rPr>
        <w:t xml:space="preserve">. The combination of these processes can influence erosion and accretion. Shoreline changes may affect a shoreline’s resilience to storm surges including flooding and species diversity implications </w:t>
      </w:r>
      <w:sdt>
        <w:sdtPr>
          <w:rPr>
            <w:rFonts w:ascii="Times New Roman" w:hAnsi="Times New Roman" w:cs="Times New Roman"/>
            <w:color w:val="000000"/>
          </w:rPr>
          <w:tag w:val="MENDELEY_CITATION_c5ed86e6-b656-4ba5-b6df-2718dc1c4086"/>
          <w:id w:val="1257865207"/>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Desantis</w:t>
          </w:r>
          <w:proofErr w:type="spellEnd"/>
          <w:r w:rsidRPr="00C109C3">
            <w:rPr>
              <w:rFonts w:ascii="Times New Roman" w:hAnsi="Times New Roman" w:cs="Times New Roman"/>
              <w:color w:val="000000"/>
            </w:rPr>
            <w:t xml:space="preserve"> et al., 2007)</w:t>
          </w:r>
        </w:sdtContent>
      </w:sdt>
      <w:r w:rsidRPr="00C109C3">
        <w:rPr>
          <w:rFonts w:ascii="Times New Roman" w:hAnsi="Times New Roman" w:cs="Times New Roman"/>
        </w:rPr>
        <w:t xml:space="preserve">. It was observed by USGS (United States Geological Survey) that shoreline changes along the Gulf of Mexico, specifically in Florida, were relatively steady between the 1800s and 1990s </w:t>
      </w:r>
      <w:sdt>
        <w:sdtPr>
          <w:rPr>
            <w:rFonts w:ascii="Times New Roman" w:hAnsi="Times New Roman" w:cs="Times New Roman"/>
            <w:color w:val="000000"/>
          </w:rPr>
          <w:tag w:val="MENDELEY_CITATION_207d3acd-2c73-4ff3-a4a9-02715cd21018"/>
          <w:id w:val="2099897266"/>
          <w:placeholder>
            <w:docPart w:val="10B43D2ED2FC491889B7367E70E692BF"/>
          </w:placeholder>
        </w:sdtPr>
        <w:sdtContent>
          <w:r w:rsidRPr="00C109C3">
            <w:rPr>
              <w:rFonts w:ascii="Times New Roman" w:hAnsi="Times New Roman" w:cs="Times New Roman"/>
              <w:color w:val="000000"/>
            </w:rPr>
            <w:t>(Morton et al., 2004)</w:t>
          </w:r>
        </w:sdtContent>
      </w:sdt>
      <w:r w:rsidRPr="00C109C3">
        <w:rPr>
          <w:rFonts w:ascii="Times New Roman" w:hAnsi="Times New Roman" w:cs="Times New Roman"/>
          <w:color w:val="000000"/>
        </w:rPr>
        <w:t>.</w:t>
      </w:r>
      <w:r w:rsidRPr="00C109C3">
        <w:rPr>
          <w:rFonts w:ascii="Times New Roman" w:hAnsi="Times New Roman" w:cs="Times New Roman"/>
        </w:rPr>
        <w:t xml:space="preserve"> Since then, the Gulf of Mexico coastline, with its low relief geomorphology particularly along the west coast of Florida, has been noted to be vulnerable to coastal erosion </w:t>
      </w:r>
      <w:sdt>
        <w:sdtPr>
          <w:rPr>
            <w:rFonts w:ascii="Times New Roman" w:hAnsi="Times New Roman" w:cs="Times New Roman"/>
            <w:color w:val="000000"/>
          </w:rPr>
          <w:tag w:val="MENDELEY_CITATION_21d8c2aa-7ba1-442b-8f56-e99a5e926771"/>
          <w:id w:val="-813642265"/>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Geselbracht</w:t>
          </w:r>
          <w:proofErr w:type="spellEnd"/>
          <w:r w:rsidRPr="00C109C3">
            <w:rPr>
              <w:rFonts w:ascii="Times New Roman" w:hAnsi="Times New Roman" w:cs="Times New Roman"/>
              <w:color w:val="000000"/>
            </w:rPr>
            <w:t xml:space="preserve"> et al., 2011)</w:t>
          </w:r>
        </w:sdtContent>
      </w:sdt>
      <w:r w:rsidRPr="00C109C3">
        <w:rPr>
          <w:rFonts w:ascii="Times New Roman" w:hAnsi="Times New Roman" w:cs="Times New Roman"/>
        </w:rPr>
        <w:t>.</w:t>
      </w:r>
    </w:p>
    <w:p w14:paraId="194FC937" w14:textId="77777777" w:rsidR="008D7E31" w:rsidRPr="00C109C3" w:rsidRDefault="008D7E31" w:rsidP="008D7E31">
      <w:pPr>
        <w:spacing w:line="360" w:lineRule="auto"/>
        <w:rPr>
          <w:rFonts w:ascii="Times New Roman" w:hAnsi="Times New Roman" w:cs="Times New Roman"/>
        </w:rPr>
      </w:pPr>
    </w:p>
    <w:p w14:paraId="7E844352" w14:textId="77777777" w:rsidR="00A8507A" w:rsidRDefault="00A8507A" w:rsidP="008D7E31">
      <w:pPr>
        <w:spacing w:line="360" w:lineRule="auto"/>
        <w:rPr>
          <w:rFonts w:ascii="Times New Roman" w:hAnsi="Times New Roman" w:cs="Times New Roman"/>
          <w:b/>
          <w:bCs/>
          <w:i/>
          <w:iCs/>
        </w:rPr>
      </w:pPr>
    </w:p>
    <w:p w14:paraId="24E6EFA4" w14:textId="10C8B2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 xml:space="preserve">1.1 Climate change and SLR </w:t>
      </w:r>
    </w:p>
    <w:p w14:paraId="4A8423F2" w14:textId="00994F7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More recently, climate change induced SLR and its impacts on coastal zones is of growing interest. The Earth’s climate is warming due to an accumulation of greenhouse gases in the atmosphere, largely in part due to anthropogenic fossil fuel burning and deforestation. Warming climate change causes thermal expansion of sea water, and land ice to melt into the ocean, initiating SLR </w:t>
      </w:r>
      <w:sdt>
        <w:sdtPr>
          <w:rPr>
            <w:rFonts w:ascii="Times New Roman" w:hAnsi="Times New Roman" w:cs="Times New Roman"/>
          </w:rPr>
          <w:tag w:val="MENDELEY_CITATION_12542c01-4131-4f7d-92d9-04fd89aded28"/>
          <w:id w:val="2133977217"/>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Cazenave</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Cozannet</w:t>
          </w:r>
          <w:proofErr w:type="spellEnd"/>
          <w:r w:rsidRPr="00C109C3">
            <w:rPr>
              <w:rFonts w:ascii="Times New Roman" w:eastAsia="Times New Roman" w:hAnsi="Times New Roman" w:cs="Times New Roman"/>
            </w:rPr>
            <w:t>, 2014)</w:t>
          </w:r>
        </w:sdtContent>
      </w:sdt>
      <w:r w:rsidRPr="00C109C3">
        <w:rPr>
          <w:rFonts w:ascii="Times New Roman" w:eastAsia="Times New Roman" w:hAnsi="Times New Roman" w:cs="Times New Roman"/>
        </w:rPr>
        <w:t>.</w:t>
      </w:r>
      <w:r w:rsidR="003D3397">
        <w:rPr>
          <w:rFonts w:ascii="Times New Roman" w:eastAsia="Times New Roman" w:hAnsi="Times New Roman" w:cs="Times New Roman"/>
        </w:rPr>
        <w:t xml:space="preserve"> </w:t>
      </w:r>
      <w:r w:rsidRPr="00C109C3">
        <w:rPr>
          <w:rFonts w:ascii="Times New Roman" w:hAnsi="Times New Roman" w:cs="Times New Roman"/>
        </w:rPr>
        <w:t xml:space="preserve">Sea-level rise </w:t>
      </w:r>
      <w:proofErr w:type="gramStart"/>
      <w:r w:rsidRPr="00C109C3">
        <w:rPr>
          <w:rFonts w:ascii="Times New Roman" w:hAnsi="Times New Roman" w:cs="Times New Roman"/>
        </w:rPr>
        <w:t>is considered to be</w:t>
      </w:r>
      <w:proofErr w:type="gramEnd"/>
      <w:r w:rsidRPr="00C109C3">
        <w:rPr>
          <w:rFonts w:ascii="Times New Roman" w:hAnsi="Times New Roman" w:cs="Times New Roman"/>
        </w:rPr>
        <w:t xml:space="preserve"> a likely candidate for widespread global erosion. Erosion occurs when SLR drifts the high-water line (line on the shore where the water usually reaches at high water) landward in relation to the slope of the coastal area. Erosion on sandy beaches involves the relocating of sand from </w:t>
      </w:r>
      <w:r w:rsidR="003D3397">
        <w:rPr>
          <w:rFonts w:ascii="Times New Roman" w:hAnsi="Times New Roman" w:cs="Times New Roman"/>
        </w:rPr>
        <w:t>inshore</w:t>
      </w:r>
      <w:r w:rsidRPr="00C109C3">
        <w:rPr>
          <w:rFonts w:ascii="Times New Roman" w:hAnsi="Times New Roman" w:cs="Times New Roman"/>
        </w:rPr>
        <w:t xml:space="preserve"> to offshore.</w:t>
      </w:r>
      <w:r w:rsidR="003D3397">
        <w:rPr>
          <w:rFonts w:ascii="Times New Roman" w:hAnsi="Times New Roman" w:cs="Times New Roman"/>
        </w:rPr>
        <w:t xml:space="preserve"> </w:t>
      </w:r>
      <w:r w:rsidRPr="00C109C3">
        <w:rPr>
          <w:rFonts w:ascii="Times New Roman" w:hAnsi="Times New Roman" w:cs="Times New Roman"/>
        </w:rPr>
        <w:t xml:space="preserve">Storm events temporarily increase the local sea-level of the sandy beach, and ultimately storm waves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reach higher elevations on the beach</w:t>
      </w:r>
      <w:r w:rsidR="00DF6C75">
        <w:rPr>
          <w:rFonts w:ascii="Times New Roman" w:hAnsi="Times New Roman" w:cs="Times New Roman"/>
        </w:rPr>
        <w:t>, causing erosion</w:t>
      </w:r>
      <w:r w:rsidRPr="00C109C3">
        <w:rPr>
          <w:rFonts w:ascii="Times New Roman" w:hAnsi="Times New Roman" w:cs="Times New Roman"/>
        </w:rPr>
        <w:t xml:space="preserve">. </w:t>
      </w:r>
      <w:commentRangeStart w:id="41"/>
      <w:r w:rsidRPr="00C109C3">
        <w:rPr>
          <w:rFonts w:ascii="Times New Roman" w:hAnsi="Times New Roman" w:cs="Times New Roman"/>
        </w:rPr>
        <w:t xml:space="preserve">After a storm event much of the sand </w:t>
      </w:r>
      <w:proofErr w:type="gramStart"/>
      <w:r w:rsidRPr="00C109C3">
        <w:rPr>
          <w:rFonts w:ascii="Times New Roman" w:hAnsi="Times New Roman" w:cs="Times New Roman"/>
        </w:rPr>
        <w:t>returns back</w:t>
      </w:r>
      <w:proofErr w:type="gramEnd"/>
      <w:r w:rsidRPr="00C109C3">
        <w:rPr>
          <w:rFonts w:ascii="Times New Roman" w:hAnsi="Times New Roman" w:cs="Times New Roman"/>
        </w:rPr>
        <w:t xml:space="preserve"> to the beach by swell waves during normal sea water levels. </w:t>
      </w:r>
      <w:commentRangeEnd w:id="41"/>
      <w:r w:rsidR="007B5496">
        <w:rPr>
          <w:rStyle w:val="CommentReference"/>
        </w:rPr>
        <w:commentReference w:id="41"/>
      </w:r>
      <w:r w:rsidRPr="00C109C3">
        <w:rPr>
          <w:rFonts w:ascii="Times New Roman" w:hAnsi="Times New Roman" w:cs="Times New Roman"/>
        </w:rPr>
        <w:t xml:space="preserve">This exchange implies that sea water levels have a direct relationship with sandy beach erosion </w:t>
      </w:r>
      <w:sdt>
        <w:sdtPr>
          <w:rPr>
            <w:rFonts w:ascii="Times New Roman" w:hAnsi="Times New Roman" w:cs="Times New Roman"/>
            <w:color w:val="000000"/>
          </w:rPr>
          <w:tag w:val="MENDELEY_CITATION_3667cacd-f772-45e2-b97b-25f9a7c951d4"/>
          <w:id w:val="1056595955"/>
          <w:placeholder>
            <w:docPart w:val="10B43D2ED2FC491889B7367E70E692BF"/>
          </w:placeholder>
        </w:sdtPr>
        <w:sdtContent>
          <w:r w:rsidRPr="00C109C3">
            <w:rPr>
              <w:rFonts w:ascii="Times New Roman" w:hAnsi="Times New Roman" w:cs="Times New Roman"/>
              <w:color w:val="000000"/>
            </w:rPr>
            <w:t>(Zhang et al., 2004)</w:t>
          </w:r>
        </w:sdtContent>
      </w:sdt>
      <w:r w:rsidRPr="00C109C3">
        <w:rPr>
          <w:rFonts w:ascii="Times New Roman" w:hAnsi="Times New Roman" w:cs="Times New Roman"/>
        </w:rPr>
        <w:t>.</w:t>
      </w:r>
    </w:p>
    <w:p w14:paraId="4A63CBB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rPr>
        <w:t xml:space="preserve">1.2 Characteristics of sandy shorelines and sedimentation </w:t>
      </w:r>
    </w:p>
    <w:p w14:paraId="7189F16E" w14:textId="10D54CA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Sandy shorelines are characterized by active environments and unstable substrata, which consists of sand, mixed sand, quartz, and/or silica. The unstable nature of sandy shores </w:t>
      </w:r>
      <w:proofErr w:type="gramStart"/>
      <w:r w:rsidRPr="00C109C3">
        <w:rPr>
          <w:rFonts w:ascii="Times New Roman" w:hAnsi="Times New Roman" w:cs="Times New Roman"/>
        </w:rPr>
        <w:t>make</w:t>
      </w:r>
      <w:proofErr w:type="gramEnd"/>
      <w:r w:rsidRPr="00C109C3">
        <w:rPr>
          <w:rFonts w:ascii="Times New Roman" w:hAnsi="Times New Roman" w:cs="Times New Roman"/>
        </w:rPr>
        <w:t xml:space="preserve"> a harsh ecosystem for biota and may incorporate a significant range of physical environment conditions and ecosystem functioning. These shorelines accumulate sediment accretion by wave deposited particles. Particles originate from inland erosion and may</w:t>
      </w:r>
      <w:r w:rsidR="00DF6C75">
        <w:rPr>
          <w:rFonts w:ascii="Times New Roman" w:hAnsi="Times New Roman" w:cs="Times New Roman"/>
        </w:rPr>
        <w:t xml:space="preserve"> </w:t>
      </w:r>
      <w:r w:rsidRPr="00C109C3">
        <w:rPr>
          <w:rFonts w:ascii="Times New Roman" w:hAnsi="Times New Roman" w:cs="Times New Roman"/>
        </w:rPr>
        <w:t xml:space="preserve">be transported </w:t>
      </w:r>
      <w:r w:rsidR="00DF6C75">
        <w:rPr>
          <w:rFonts w:ascii="Times New Roman" w:hAnsi="Times New Roman" w:cs="Times New Roman"/>
        </w:rPr>
        <w:t>along</w:t>
      </w:r>
      <w:r w:rsidRPr="00C109C3">
        <w:rPr>
          <w:rFonts w:ascii="Times New Roman" w:hAnsi="Times New Roman" w:cs="Times New Roman"/>
        </w:rPr>
        <w:t xml:space="preserve"> rivers </w:t>
      </w:r>
      <w:sdt>
        <w:sdtPr>
          <w:rPr>
            <w:rFonts w:ascii="Times New Roman" w:hAnsi="Times New Roman" w:cs="Times New Roman"/>
          </w:rPr>
          <w:tag w:val="MENDELEY_CITATION_7a80771b-92ff-49ee-8b99-c47d44013391"/>
          <w:id w:val="911657112"/>
          <w:placeholder>
            <w:docPart w:val="10B43D2ED2FC491889B7367E70E692BF"/>
          </w:placeholder>
        </w:sdt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Sediment to sandy shores may also be added by marine biogenic sources such as pieces of marine skeletons, sponge spicules, and shell fragments (McLachlan, 1990). Threats to sandy shorelines include disruption of sand transport, storms, SLR, and human activities. </w:t>
      </w:r>
    </w:p>
    <w:p w14:paraId="540008A3" w14:textId="77777777" w:rsidR="008D7E31" w:rsidRPr="00C109C3" w:rsidRDefault="008D7E31" w:rsidP="008D7E31">
      <w:pPr>
        <w:spacing w:line="360" w:lineRule="auto"/>
        <w:rPr>
          <w:rFonts w:ascii="Times New Roman" w:hAnsi="Times New Roman" w:cs="Times New Roman"/>
        </w:rPr>
      </w:pPr>
    </w:p>
    <w:p w14:paraId="205842D6" w14:textId="77777777" w:rsidR="008D7E31" w:rsidRPr="00C109C3" w:rsidRDefault="008D7E31" w:rsidP="008D7E31">
      <w:pPr>
        <w:spacing w:line="360" w:lineRule="auto"/>
        <w:rPr>
          <w:rFonts w:ascii="Times New Roman" w:hAnsi="Times New Roman" w:cs="Times New Roman"/>
        </w:rPr>
      </w:pPr>
    </w:p>
    <w:p w14:paraId="2D76975D" w14:textId="77777777" w:rsidR="00A8507A" w:rsidRDefault="00A8507A" w:rsidP="008D7E31">
      <w:pPr>
        <w:spacing w:line="360" w:lineRule="auto"/>
        <w:rPr>
          <w:rFonts w:ascii="Times New Roman" w:hAnsi="Times New Roman" w:cs="Times New Roman"/>
          <w:b/>
          <w:bCs/>
          <w:i/>
          <w:iCs/>
        </w:rPr>
      </w:pPr>
    </w:p>
    <w:p w14:paraId="530EA52C" w14:textId="77777777" w:rsidR="00A8507A" w:rsidRDefault="00A8507A" w:rsidP="008D7E31">
      <w:pPr>
        <w:spacing w:line="360" w:lineRule="auto"/>
        <w:rPr>
          <w:rFonts w:ascii="Times New Roman" w:hAnsi="Times New Roman" w:cs="Times New Roman"/>
          <w:b/>
          <w:bCs/>
          <w:i/>
          <w:iCs/>
        </w:rPr>
      </w:pPr>
    </w:p>
    <w:p w14:paraId="7508DB9D" w14:textId="39998EF8"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1.3 Suwannee River sedimentation and discharge</w:t>
      </w:r>
    </w:p>
    <w:p w14:paraId="6FDE0800" w14:textId="36B2FB89"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Suwannee River is the second largest river in Florida spanning 396 kilometers long and </w:t>
      </w:r>
      <w:proofErr w:type="gramStart"/>
      <w:r w:rsidRPr="00C109C3">
        <w:rPr>
          <w:rFonts w:ascii="Times New Roman" w:hAnsi="Times New Roman" w:cs="Times New Roman"/>
        </w:rPr>
        <w:t>is considered to be</w:t>
      </w:r>
      <w:proofErr w:type="gramEnd"/>
      <w:r w:rsidRPr="00C109C3">
        <w:rPr>
          <w:rFonts w:ascii="Times New Roman" w:hAnsi="Times New Roman" w:cs="Times New Roman"/>
        </w:rPr>
        <w:t xml:space="preserve"> a significant point source of sedimentation, approximately 11 kilometers north</w:t>
      </w:r>
      <w:r w:rsidR="00DF6C75">
        <w:rPr>
          <w:rFonts w:ascii="Times New Roman" w:hAnsi="Times New Roman" w:cs="Times New Roman"/>
        </w:rPr>
        <w:t xml:space="preserve"> of our study area</w:t>
      </w:r>
      <w:r w:rsidRPr="00C109C3">
        <w:rPr>
          <w:rFonts w:ascii="Times New Roman" w:hAnsi="Times New Roman" w:cs="Times New Roman"/>
        </w:rPr>
        <w:t xml:space="preserve">. The Suwannee River is a partially spring-fed system which also drains the coastal plain of Georgia and provides a restricted point source input of siliciclastic sediment, creating a small 20-kilometer delta. The surrounding coastal regions of the Suwannee River are otherwise known to be sediment starved, but a great significant sedimentology event has been shown that the Suwannee River has reworked ancestral fluvial sands and serves as a source for sandier marsh sediments </w:t>
      </w:r>
      <w:sdt>
        <w:sdtPr>
          <w:rPr>
            <w:rFonts w:ascii="Times New Roman" w:hAnsi="Times New Roman" w:cs="Times New Roman"/>
            <w:color w:val="000000"/>
          </w:rPr>
          <w:tag w:val="MENDELEY_CITATION_a2ecfa8f-e589-42f2-84b3-b5f145031d51"/>
          <w:id w:val="208083271"/>
          <w:placeholder>
            <w:docPart w:val="10B43D2ED2FC491889B7367E70E692BF"/>
          </w:placeholder>
        </w:sdtPr>
        <w:sdtContent>
          <w:r w:rsidRPr="00C109C3">
            <w:rPr>
              <w:rFonts w:ascii="Times New Roman" w:hAnsi="Times New Roman" w:cs="Times New Roman"/>
              <w:color w:val="000000"/>
            </w:rPr>
            <w:t>(Wright et al., 2005)</w:t>
          </w:r>
        </w:sdtContent>
      </w:sdt>
      <w:r w:rsidRPr="00C109C3">
        <w:rPr>
          <w:rFonts w:ascii="Times New Roman" w:hAnsi="Times New Roman" w:cs="Times New Roman"/>
        </w:rPr>
        <w:t xml:space="preserve">.The Suwannee River normally has high discharge peaks between February and April and low discharge peaks between August and October </w:t>
      </w:r>
      <w:sdt>
        <w:sdtPr>
          <w:rPr>
            <w:rFonts w:ascii="Times New Roman" w:hAnsi="Times New Roman" w:cs="Times New Roman"/>
          </w:rPr>
          <w:tag w:val="MENDELEY_CITATION_9363aa71-dd5d-4e75-af6c-98d7fccaf488"/>
          <w:id w:val="1531218458"/>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Purtlebaugh</w:t>
          </w:r>
          <w:proofErr w:type="spellEnd"/>
          <w:r w:rsidRPr="00C109C3">
            <w:rPr>
              <w:rFonts w:ascii="Times New Roman" w:eastAsia="Times New Roman" w:hAnsi="Times New Roman" w:cs="Times New Roman"/>
            </w:rPr>
            <w:t xml:space="preserve"> &amp; Allen, 2010)</w:t>
          </w:r>
        </w:sdtContent>
      </w:sdt>
      <w:r w:rsidRPr="00C109C3">
        <w:rPr>
          <w:rFonts w:ascii="Times New Roman" w:hAnsi="Times New Roman" w:cs="Times New Roman"/>
        </w:rPr>
        <w:t xml:space="preserve">. The average annual discharge is </w:t>
      </w:r>
      <w:commentRangeStart w:id="42"/>
      <w:r w:rsidRPr="00C109C3">
        <w:rPr>
          <w:rFonts w:ascii="Times New Roman" w:hAnsi="Times New Roman" w:cs="Times New Roman"/>
        </w:rPr>
        <w:t>300 m^3/</w:t>
      </w:r>
      <w:r w:rsidR="007B5496">
        <w:rPr>
          <w:rFonts w:ascii="Times New Roman" w:hAnsi="Times New Roman" w:cs="Times New Roman"/>
        </w:rPr>
        <w:t>s</w:t>
      </w:r>
      <w:r w:rsidRPr="00C109C3">
        <w:rPr>
          <w:rFonts w:ascii="Times New Roman" w:hAnsi="Times New Roman" w:cs="Times New Roman"/>
        </w:rPr>
        <w:t xml:space="preserve"> </w:t>
      </w:r>
      <w:commentRangeEnd w:id="42"/>
      <w:r w:rsidR="007B5496">
        <w:rPr>
          <w:rStyle w:val="CommentReference"/>
        </w:rPr>
        <w:commentReference w:id="42"/>
      </w:r>
      <w:r w:rsidRPr="00C109C3">
        <w:rPr>
          <w:rFonts w:ascii="Times New Roman" w:hAnsi="Times New Roman" w:cs="Times New Roman"/>
        </w:rPr>
        <w:t>with a minimum of 83 m^3/</w:t>
      </w:r>
      <w:ins w:id="43" w:author="Mossa,Joann" w:date="2021-01-11T20:09:00Z">
        <w:r w:rsidR="007B5496">
          <w:rPr>
            <w:rFonts w:ascii="Times New Roman" w:hAnsi="Times New Roman" w:cs="Times New Roman"/>
          </w:rPr>
          <w:t>s</w:t>
        </w:r>
      </w:ins>
      <w:del w:id="44"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and </w:t>
      </w:r>
      <w:commentRangeStart w:id="45"/>
      <w:r w:rsidRPr="00C109C3">
        <w:rPr>
          <w:rFonts w:ascii="Times New Roman" w:hAnsi="Times New Roman" w:cs="Times New Roman"/>
        </w:rPr>
        <w:t>a maximum discharge of 2400 m^3/</w:t>
      </w:r>
      <w:ins w:id="46" w:author="Mossa,Joann" w:date="2021-01-11T20:09:00Z">
        <w:r w:rsidR="007B5496">
          <w:rPr>
            <w:rFonts w:ascii="Times New Roman" w:hAnsi="Times New Roman" w:cs="Times New Roman"/>
          </w:rPr>
          <w:t>s</w:t>
        </w:r>
      </w:ins>
      <w:del w:id="47"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(Wright et al., 2002). </w:t>
      </w:r>
      <w:commentRangeEnd w:id="45"/>
      <w:r w:rsidR="007B5496">
        <w:rPr>
          <w:rStyle w:val="CommentReference"/>
        </w:rPr>
        <w:commentReference w:id="45"/>
      </w:r>
    </w:p>
    <w:p w14:paraId="33E5CC7B"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1.4 Human development and impacts</w:t>
      </w:r>
    </w:p>
    <w:p w14:paraId="11E2547E" w14:textId="2A8E855E" w:rsidR="008D7E31" w:rsidRPr="00C109C3" w:rsidRDefault="008D7E31" w:rsidP="008D7E31">
      <w:pPr>
        <w:spacing w:line="360" w:lineRule="auto"/>
        <w:ind w:firstLine="720"/>
        <w:rPr>
          <w:rFonts w:ascii="Times New Roman" w:hAnsi="Times New Roman" w:cs="Times New Roman"/>
        </w:rPr>
      </w:pPr>
      <w:commentRangeStart w:id="48"/>
      <w:r w:rsidRPr="00C109C3">
        <w:rPr>
          <w:rFonts w:ascii="Times New Roman" w:hAnsi="Times New Roman" w:cs="Times New Roman"/>
        </w:rPr>
        <w:t xml:space="preserve">Three Florida counties encompass the region of our study site, Dixie, Levy, and Taylor. These counties which are projected to increase in human population by 2045 as depicted in Figure 3. </w:t>
      </w:r>
      <w:commentRangeEnd w:id="48"/>
      <w:r w:rsidR="009867AC">
        <w:rPr>
          <w:rStyle w:val="CommentReference"/>
        </w:rPr>
        <w:commentReference w:id="48"/>
      </w:r>
      <w:r w:rsidRPr="00C109C3">
        <w:rPr>
          <w:rFonts w:ascii="Times New Roman" w:hAnsi="Times New Roman" w:cs="Times New Roman"/>
        </w:rPr>
        <w:t xml:space="preserve">These Florida counties are recorded to have lowest population densities along the Florida coastline </w:t>
      </w:r>
      <w:sdt>
        <w:sdtPr>
          <w:rPr>
            <w:rFonts w:ascii="Times New Roman" w:hAnsi="Times New Roman" w:cs="Times New Roman"/>
            <w:color w:val="000000"/>
          </w:rPr>
          <w:tag w:val="MENDELEY_CITATION_38e0f520-ced8-451f-ae22-4c32aaeb99a2"/>
          <w:id w:val="-1987376941"/>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Geselbracht</w:t>
          </w:r>
          <w:proofErr w:type="spellEnd"/>
          <w:r w:rsidRPr="00C109C3">
            <w:rPr>
              <w:rFonts w:ascii="Times New Roman" w:hAnsi="Times New Roman" w:cs="Times New Roman"/>
              <w:color w:val="000000"/>
            </w:rPr>
            <w:t xml:space="preserve"> et al., 2011)</w:t>
          </w:r>
        </w:sdtContent>
      </w:sdt>
      <w:r w:rsidRPr="00C109C3">
        <w:rPr>
          <w:rFonts w:ascii="Times New Roman" w:hAnsi="Times New Roman" w:cs="Times New Roman"/>
        </w:rPr>
        <w:t xml:space="preserve"> . In the future it could be likely that businesses and people will want to develop housing along this shoreline. Human development on coastlines may accelerate coastal erosion by creating a fixed position of the shoreline and stabilizing inlets </w:t>
      </w:r>
      <w:sdt>
        <w:sdtPr>
          <w:rPr>
            <w:rFonts w:ascii="Times New Roman" w:hAnsi="Times New Roman" w:cs="Times New Roman"/>
          </w:rPr>
          <w:tag w:val="MENDELEY_CITATION_545faf16-1a21-475c-b41b-cf05bf10f6bd"/>
          <w:id w:val="-744944325"/>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Finkl</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Charlier</w:t>
          </w:r>
          <w:proofErr w:type="spellEnd"/>
          <w:r w:rsidRPr="00C109C3">
            <w:rPr>
              <w:rFonts w:ascii="Times New Roman" w:eastAsia="Times New Roman" w:hAnsi="Times New Roman" w:cs="Times New Roman"/>
            </w:rPr>
            <w:t>, 2003)</w:t>
          </w:r>
        </w:sdtContent>
      </w:sdt>
      <w:r w:rsidRPr="00C109C3">
        <w:rPr>
          <w:rFonts w:ascii="Times New Roman" w:hAnsi="Times New Roman" w:cs="Times New Roman"/>
        </w:rPr>
        <w:t xml:space="preserve">. Increased human developments may also negatively impact coastal species diversity. Species biodiversity is threatened by the increase of urbanization and environmental coastal degradation </w:t>
      </w:r>
      <w:sdt>
        <w:sdtPr>
          <w:rPr>
            <w:rFonts w:ascii="Times New Roman" w:hAnsi="Times New Roman" w:cs="Times New Roman"/>
          </w:rPr>
          <w:tag w:val="MENDELEY_CITATION_ba8727d5-e6c9-47d9-95c1-df5045908d74"/>
          <w:id w:val="1754384878"/>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Finkl</w:t>
          </w:r>
          <w:proofErr w:type="spellEnd"/>
          <w:r w:rsidRPr="00C109C3">
            <w:rPr>
              <w:rFonts w:ascii="Times New Roman" w:eastAsia="Times New Roman" w:hAnsi="Times New Roman" w:cs="Times New Roman"/>
            </w:rPr>
            <w:t xml:space="preserve"> &amp; </w:t>
          </w:r>
          <w:proofErr w:type="spellStart"/>
          <w:r w:rsidRPr="00C109C3">
            <w:rPr>
              <w:rFonts w:ascii="Times New Roman" w:eastAsia="Times New Roman" w:hAnsi="Times New Roman" w:cs="Times New Roman"/>
            </w:rPr>
            <w:t>Charlier</w:t>
          </w:r>
          <w:proofErr w:type="spellEnd"/>
          <w:r w:rsidRPr="00C109C3">
            <w:rPr>
              <w:rFonts w:ascii="Times New Roman" w:eastAsia="Times New Roman" w:hAnsi="Times New Roman" w:cs="Times New Roman"/>
            </w:rPr>
            <w:t>, 2003)</w:t>
          </w:r>
        </w:sdtContent>
      </w:sdt>
      <w:del w:id="49" w:author="Mossa,Joann" w:date="2021-01-11T20:18:00Z">
        <w:r w:rsidRPr="00C109C3" w:rsidDel="009867AC">
          <w:rPr>
            <w:rFonts w:ascii="Times New Roman" w:hAnsi="Times New Roman" w:cs="Times New Roman"/>
          </w:rPr>
          <w:delText xml:space="preserve"> </w:delText>
        </w:r>
      </w:del>
      <w:r w:rsidRPr="00C109C3">
        <w:rPr>
          <w:rFonts w:ascii="Times New Roman" w:hAnsi="Times New Roman" w:cs="Times New Roman"/>
        </w:rPr>
        <w:t>. Czech’s et al. (2000) documents urbanization as the highest cause for species endangerment. For example, the shorebird Piping Plover (</w:t>
      </w:r>
      <w:r w:rsidRPr="00C109C3">
        <w:rPr>
          <w:rFonts w:ascii="Times New Roman" w:hAnsi="Times New Roman" w:cs="Times New Roman"/>
          <w:i/>
          <w:iCs/>
        </w:rPr>
        <w:t xml:space="preserve">Charadrius </w:t>
      </w:r>
      <w:proofErr w:type="spellStart"/>
      <w:r w:rsidRPr="00C109C3">
        <w:rPr>
          <w:rFonts w:ascii="Times New Roman" w:hAnsi="Times New Roman" w:cs="Times New Roman"/>
          <w:i/>
          <w:iCs/>
        </w:rPr>
        <w:t>melodus</w:t>
      </w:r>
      <w:proofErr w:type="spellEnd"/>
      <w:r w:rsidRPr="00C109C3">
        <w:rPr>
          <w:rFonts w:ascii="Times New Roman" w:hAnsi="Times New Roman" w:cs="Times New Roman"/>
        </w:rPr>
        <w:t xml:space="preserve">) is known to forage and nest in areas of low human population </w:t>
      </w:r>
      <w:sdt>
        <w:sdtPr>
          <w:rPr>
            <w:rFonts w:ascii="Times New Roman" w:hAnsi="Times New Roman" w:cs="Times New Roman"/>
            <w:color w:val="000000"/>
          </w:rPr>
          <w:tag w:val="MENDELEY_CITATION_1b2e1dca-0ec1-4dc2-aa0c-5460b8f718a5"/>
          <w:id w:val="268671178"/>
          <w:placeholder>
            <w:docPart w:val="10B43D2ED2FC491889B7367E70E692BF"/>
          </w:placeholder>
        </w:sdtPr>
        <w:sdtContent>
          <w:r w:rsidRPr="00C109C3">
            <w:rPr>
              <w:rFonts w:ascii="Times New Roman" w:hAnsi="Times New Roman" w:cs="Times New Roman"/>
              <w:color w:val="000000"/>
            </w:rPr>
            <w:t>(Thomas et al., 2002)</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implying that shoreline areas with higher human densities would not be an ideal habitat for this species. Species biodiversity, both vegetative and animal, could be at risk due to an increase of urbanization along coastlines </w:t>
      </w:r>
      <w:sdt>
        <w:sdtPr>
          <w:rPr>
            <w:rFonts w:ascii="Times New Roman" w:hAnsi="Times New Roman" w:cs="Times New Roman"/>
            <w:color w:val="000000"/>
          </w:rPr>
          <w:tag w:val="MENDELEY_CITATION_604fcf13-2359-44a2-97b0-9eb7097953f4"/>
          <w:id w:val="-761984955"/>
          <w:placeholder>
            <w:docPart w:val="10B43D2ED2FC491889B7367E70E692BF"/>
          </w:placeholder>
        </w:sdtPr>
        <w:sdtContent>
          <w:r w:rsidRPr="00C109C3">
            <w:rPr>
              <w:rFonts w:ascii="Times New Roman" w:hAnsi="Times New Roman" w:cs="Times New Roman"/>
              <w:color w:val="000000"/>
            </w:rPr>
            <w:t xml:space="preserve">(McKinney, 2006) </w:t>
          </w:r>
        </w:sdtContent>
      </w:sdt>
      <w:r w:rsidRPr="00C109C3">
        <w:rPr>
          <w:rFonts w:ascii="Times New Roman" w:hAnsi="Times New Roman" w:cs="Times New Roman"/>
        </w:rPr>
        <w:t>and accelerated shoreline erosion.</w:t>
      </w:r>
    </w:p>
    <w:p w14:paraId="32D01607"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6432" behindDoc="0" locked="0" layoutInCell="1" allowOverlap="1" wp14:anchorId="069B9CC7" wp14:editId="1ADA4075">
            <wp:simplePos x="0" y="0"/>
            <wp:positionH relativeFrom="margin">
              <wp:align>center</wp:align>
            </wp:positionH>
            <wp:positionV relativeFrom="paragraph">
              <wp:posOffset>391</wp:posOffset>
            </wp:positionV>
            <wp:extent cx="5011420" cy="33254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20" cy="332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8D6D3" w14:textId="713756D0" w:rsidR="008D7E31" w:rsidRPr="00C109C3" w:rsidRDefault="008D7E31" w:rsidP="008D7E31">
      <w:pPr>
        <w:spacing w:line="360" w:lineRule="auto"/>
        <w:rPr>
          <w:rFonts w:ascii="Times New Roman" w:hAnsi="Times New Roman" w:cs="Times New Roman"/>
        </w:rPr>
      </w:pPr>
      <w:bookmarkStart w:id="50" w:name="_Hlk15746910"/>
      <w:commentRangeStart w:id="51"/>
      <w:r w:rsidRPr="00C109C3">
        <w:rPr>
          <w:rFonts w:ascii="Times New Roman" w:hAnsi="Times New Roman" w:cs="Times New Roman"/>
        </w:rPr>
        <w:t>Figure 1- Generated figure based on census and projection data</w:t>
      </w:r>
      <w:r w:rsidR="00DF6C75">
        <w:rPr>
          <w:rFonts w:ascii="Times New Roman" w:hAnsi="Times New Roman" w:cs="Times New Roman"/>
        </w:rPr>
        <w:t xml:space="preserve"> of the Florida counties, </w:t>
      </w:r>
      <w:r w:rsidR="00DF6C75" w:rsidRPr="00C109C3">
        <w:rPr>
          <w:rFonts w:ascii="Times New Roman" w:hAnsi="Times New Roman" w:cs="Times New Roman"/>
        </w:rPr>
        <w:t>Dixie, Levy, and Taylor</w:t>
      </w:r>
      <w:r w:rsidR="00DF6C75">
        <w:rPr>
          <w:rFonts w:ascii="Times New Roman" w:hAnsi="Times New Roman" w:cs="Times New Roman"/>
        </w:rPr>
        <w:t xml:space="preserve"> from 2010-2040.</w:t>
      </w:r>
      <w:r w:rsidRPr="00C109C3">
        <w:rPr>
          <w:rFonts w:ascii="Times New Roman" w:hAnsi="Times New Roman" w:cs="Times New Roman"/>
        </w:rPr>
        <w:t xml:space="preserve"> </w:t>
      </w:r>
      <w:r w:rsidR="00DF6C75">
        <w:rPr>
          <w:rFonts w:ascii="Times New Roman" w:hAnsi="Times New Roman" w:cs="Times New Roman"/>
        </w:rPr>
        <w:t>Data provided by the</w:t>
      </w:r>
      <w:r w:rsidRPr="00C109C3">
        <w:rPr>
          <w:rFonts w:ascii="Times New Roman" w:hAnsi="Times New Roman" w:cs="Times New Roman"/>
        </w:rPr>
        <w:t xml:space="preserve"> Bureau of Economic and Business Research (</w:t>
      </w:r>
      <w:hyperlink r:id="rId29" w:history="1">
        <w:r w:rsidRPr="00C109C3">
          <w:rPr>
            <w:rStyle w:val="Hyperlink"/>
            <w:rFonts w:ascii="Times New Roman" w:hAnsi="Times New Roman" w:cs="Times New Roman"/>
          </w:rPr>
          <w:t>https://www.bebr.ufl.edu/population</w:t>
        </w:r>
      </w:hyperlink>
      <w:r w:rsidRPr="00C109C3">
        <w:rPr>
          <w:rFonts w:ascii="Times New Roman" w:hAnsi="Times New Roman" w:cs="Times New Roman"/>
        </w:rPr>
        <w:t xml:space="preserve">). </w:t>
      </w:r>
      <w:bookmarkEnd w:id="50"/>
      <w:commentRangeEnd w:id="51"/>
      <w:r w:rsidR="007B5496">
        <w:rPr>
          <w:rStyle w:val="CommentReference"/>
        </w:rPr>
        <w:commentReference w:id="51"/>
      </w:r>
    </w:p>
    <w:p w14:paraId="29E64148"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1.5 Big Bend habitats for species richness</w:t>
      </w:r>
    </w:p>
    <w:p w14:paraId="01633EE7" w14:textId="089FC3F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The Northeastern Gulf of Mexico region of Florida is ranked as an area of high importance for conserving and protecting habitats for at least 30 species of shorebirds. Within those thirty species, four threatened species </w:t>
      </w:r>
      <w:proofErr w:type="gramStart"/>
      <w:r w:rsidRPr="00C109C3">
        <w:rPr>
          <w:rFonts w:ascii="Times New Roman" w:hAnsi="Times New Roman" w:cs="Times New Roman"/>
        </w:rPr>
        <w:t>are considered to be</w:t>
      </w:r>
      <w:proofErr w:type="gramEnd"/>
      <w:r w:rsidRPr="00C109C3">
        <w:rPr>
          <w:rFonts w:ascii="Times New Roman" w:hAnsi="Times New Roman" w:cs="Times New Roman"/>
        </w:rPr>
        <w:t xml:space="preserve"> of “extremely high priority” for protection, and include the American Oystercatcher, Red Knot, Snowy Plover, and Piping Plover </w:t>
      </w:r>
      <w:sdt>
        <w:sdtPr>
          <w:rPr>
            <w:rFonts w:ascii="Times New Roman" w:hAnsi="Times New Roman" w:cs="Times New Roman"/>
            <w:color w:val="000000"/>
          </w:rPr>
          <w:tag w:val="MENDELEY_CITATION_10d77fe1-e905-4ee5-9bd3-1fce87ac4b09"/>
          <w:id w:val="-697079925"/>
          <w:placeholder>
            <w:docPart w:val="10B43D2ED2FC491889B7367E70E692BF"/>
          </w:placeholder>
        </w:sdtPr>
        <w:sdtContent>
          <w:r w:rsidRPr="00C109C3">
            <w:rPr>
              <w:rFonts w:ascii="Times New Roman" w:hAnsi="Times New Roman" w:cs="Times New Roman"/>
              <w:color w:val="000000"/>
            </w:rPr>
            <w:t xml:space="preserve">(Withers, 2002). </w:t>
          </w:r>
        </w:sdtContent>
      </w:sdt>
      <w:r w:rsidRPr="00C109C3">
        <w:rPr>
          <w:rFonts w:ascii="Times New Roman" w:hAnsi="Times New Roman" w:cs="Times New Roman"/>
        </w:rPr>
        <w:t xml:space="preserve">The coastlines in the Big Bed region (Figure 2) are described as having low wave energy (described as waves falling well below the high-water line of a shore), which can be ideal for migrating shorebirds because low wave energy on shorelines can facilitate the accumulation of vegetative litter </w:t>
      </w:r>
      <w:sdt>
        <w:sdtPr>
          <w:rPr>
            <w:rFonts w:ascii="Times New Roman" w:hAnsi="Times New Roman" w:cs="Times New Roman"/>
            <w:color w:val="000000"/>
          </w:rPr>
          <w:tag w:val="MENDELEY_CITATION_9246ce78-9f6b-4c05-ab5a-8beb394382b6"/>
          <w:id w:val="-872531372"/>
          <w:placeholder>
            <w:docPart w:val="10B43D2ED2FC491889B7367E70E692BF"/>
          </w:placeholder>
        </w:sdtPr>
        <w:sdtContent>
          <w:r w:rsidRPr="00C109C3">
            <w:rPr>
              <w:rFonts w:ascii="Times New Roman" w:hAnsi="Times New Roman" w:cs="Times New Roman"/>
              <w:color w:val="000000"/>
            </w:rPr>
            <w:t>(Nordstrom et al., 2006)</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These shorebirds use the primarily cordgrass marsh shorelines habitats of the Big Bend for foraging, mating, and shelter. Shorebirds in the Big Bend have been </w:t>
      </w:r>
      <w:r w:rsidR="00DF6C75">
        <w:rPr>
          <w:rFonts w:ascii="Times New Roman" w:hAnsi="Times New Roman" w:cs="Times New Roman"/>
        </w:rPr>
        <w:t>documented</w:t>
      </w:r>
      <w:r w:rsidRPr="00C109C3">
        <w:rPr>
          <w:rFonts w:ascii="Times New Roman" w:hAnsi="Times New Roman" w:cs="Times New Roman"/>
        </w:rPr>
        <w:t xml:space="preserve"> to have the least abundance and species richness, in a study comparing Gulf of Mexico regions shorebird use of coastal habitats (Withers, 2002).</w:t>
      </w:r>
    </w:p>
    <w:p w14:paraId="606CF3C2" w14:textId="77777777" w:rsidR="00A8507A" w:rsidRDefault="00A8507A" w:rsidP="008D7E31">
      <w:pPr>
        <w:spacing w:line="360" w:lineRule="auto"/>
        <w:rPr>
          <w:rFonts w:ascii="Times New Roman" w:hAnsi="Times New Roman" w:cs="Times New Roman"/>
          <w:b/>
          <w:bCs/>
          <w:i/>
          <w:iCs/>
        </w:rPr>
      </w:pPr>
    </w:p>
    <w:p w14:paraId="5770CBEE" w14:textId="7583E81F"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1.6 Major Hurricanes in the Gulf of Mexico</w:t>
      </w:r>
    </w:p>
    <w:p w14:paraId="1D4C4327" w14:textId="67A53694" w:rsidR="008D7E31" w:rsidRPr="00C109C3" w:rsidRDefault="00C80197" w:rsidP="00C80197">
      <w:pPr>
        <w:spacing w:line="360" w:lineRule="auto"/>
        <w:ind w:firstLine="720"/>
        <w:rPr>
          <w:rFonts w:ascii="Times New Roman" w:hAnsi="Times New Roman" w:cs="Times New Roman"/>
        </w:rPr>
      </w:pPr>
      <w:r>
        <w:rPr>
          <w:rFonts w:ascii="Times New Roman" w:hAnsi="Times New Roman" w:cs="Times New Roman"/>
        </w:rPr>
        <w:t xml:space="preserve">It was reported that intense storm clusters hit the Gulf of Mexico between 1994 and 2015 </w:t>
      </w:r>
      <w:sdt>
        <w:sdtPr>
          <w:rPr>
            <w:rFonts w:ascii="Times New Roman" w:hAnsi="Times New Roman" w:cs="Times New Roman"/>
            <w:color w:val="000000"/>
          </w:rPr>
          <w:tag w:val="MENDELEY_CITATION_9e03e5eb-c48f-4c79-bfa9-2c60f7e2c1fe"/>
          <w:id w:val="-1998723838"/>
          <w:placeholder>
            <w:docPart w:val="7D794461E54145AE99A12AFB32B66896"/>
          </w:placeholder>
        </w:sdtPr>
        <w:sdtContent>
          <w:r w:rsidRPr="00C109C3">
            <w:rPr>
              <w:rFonts w:ascii="Times New Roman" w:hAnsi="Times New Roman" w:cs="Times New Roman"/>
              <w:color w:val="000000"/>
            </w:rPr>
            <w:t>(Sankar et al., 2018)</w:t>
          </w:r>
        </w:sdtContent>
      </w:sdt>
      <w:r>
        <w:rPr>
          <w:rFonts w:ascii="Times New Roman" w:hAnsi="Times New Roman" w:cs="Times New Roman"/>
          <w:color w:val="000000"/>
        </w:rPr>
        <w:t xml:space="preserve">. </w:t>
      </w:r>
      <w:r w:rsidR="00DB7D3E">
        <w:rPr>
          <w:rFonts w:ascii="Times New Roman" w:hAnsi="Times New Roman" w:cs="Times New Roman"/>
          <w:color w:val="000000"/>
        </w:rPr>
        <w:t xml:space="preserve">During this time frame </w:t>
      </w:r>
      <w:r w:rsidR="00DB7D3E">
        <w:rPr>
          <w:rFonts w:ascii="Times New Roman" w:hAnsi="Times New Roman" w:cs="Times New Roman"/>
        </w:rPr>
        <w:t>t</w:t>
      </w:r>
      <w:r w:rsidR="008D7E31" w:rsidRPr="00C109C3">
        <w:rPr>
          <w:rFonts w:ascii="Times New Roman" w:hAnsi="Times New Roman" w:cs="Times New Roman"/>
        </w:rPr>
        <w:t xml:space="preserve">he Storm of the Century, hit the west coast on March 1993, </w:t>
      </w:r>
      <w:r w:rsidR="00DB7D3E">
        <w:rPr>
          <w:rFonts w:ascii="Times New Roman" w:hAnsi="Times New Roman" w:cs="Times New Roman"/>
        </w:rPr>
        <w:t xml:space="preserve">which </w:t>
      </w:r>
      <w:r w:rsidR="008D7E31" w:rsidRPr="00C109C3">
        <w:rPr>
          <w:rFonts w:ascii="Times New Roman" w:hAnsi="Times New Roman" w:cs="Times New Roman"/>
        </w:rPr>
        <w:t xml:space="preserve">was </w:t>
      </w:r>
      <w:ins w:id="52" w:author="Mossa,Joann" w:date="2021-01-11T20:47:00Z">
        <w:r w:rsidR="009A7DA9">
          <w:rPr>
            <w:rFonts w:ascii="Times New Roman" w:hAnsi="Times New Roman" w:cs="Times New Roman"/>
          </w:rPr>
          <w:t xml:space="preserve">the equivalent of </w:t>
        </w:r>
      </w:ins>
      <w:r w:rsidR="008D7E31" w:rsidRPr="00C109C3">
        <w:rPr>
          <w:rFonts w:ascii="Times New Roman" w:hAnsi="Times New Roman" w:cs="Times New Roman"/>
        </w:rPr>
        <w:t xml:space="preserve">a Category </w:t>
      </w:r>
      <w:ins w:id="53" w:author="Mossa,Joann" w:date="2021-01-11T20:47:00Z">
        <w:r w:rsidR="009A7DA9">
          <w:rPr>
            <w:rFonts w:ascii="Times New Roman" w:hAnsi="Times New Roman" w:cs="Times New Roman"/>
          </w:rPr>
          <w:t>1</w:t>
        </w:r>
      </w:ins>
      <w:del w:id="54" w:author="Mossa,Joann" w:date="2021-01-11T20:47:00Z">
        <w:r w:rsidR="008D7E31" w:rsidRPr="00C109C3" w:rsidDel="009A7DA9">
          <w:rPr>
            <w:rFonts w:ascii="Times New Roman" w:hAnsi="Times New Roman" w:cs="Times New Roman"/>
          </w:rPr>
          <w:delText>5</w:delText>
        </w:r>
      </w:del>
      <w:r w:rsidR="008D7E31" w:rsidRPr="00C109C3">
        <w:rPr>
          <w:rFonts w:ascii="Times New Roman" w:hAnsi="Times New Roman" w:cs="Times New Roman"/>
        </w:rPr>
        <w:t xml:space="preserve"> hurricane </w:t>
      </w:r>
      <w:commentRangeStart w:id="55"/>
      <w:r w:rsidR="008D7E31" w:rsidRPr="00C109C3">
        <w:rPr>
          <w:rFonts w:ascii="Times New Roman" w:hAnsi="Times New Roman" w:cs="Times New Roman"/>
        </w:rPr>
        <w:t xml:space="preserve">with wind speeds up to 160.9 </w:t>
      </w:r>
      <w:proofErr w:type="spellStart"/>
      <w:r w:rsidR="008D7E31" w:rsidRPr="00C109C3">
        <w:rPr>
          <w:rFonts w:ascii="Times New Roman" w:hAnsi="Times New Roman" w:cs="Times New Roman"/>
        </w:rPr>
        <w:t>kmh</w:t>
      </w:r>
      <w:proofErr w:type="spellEnd"/>
      <w:ins w:id="56" w:author="Mossa,Joann" w:date="2021-01-11T20:48:00Z">
        <w:r w:rsidR="009A7DA9">
          <w:rPr>
            <w:rFonts w:ascii="Times New Roman" w:hAnsi="Times New Roman" w:cs="Times New Roman"/>
          </w:rPr>
          <w:t xml:space="preserve"> (list a source)</w:t>
        </w:r>
      </w:ins>
      <w:r w:rsidR="008D7E31" w:rsidRPr="00C109C3">
        <w:rPr>
          <w:rFonts w:ascii="Times New Roman" w:hAnsi="Times New Roman" w:cs="Times New Roman"/>
        </w:rPr>
        <w:t>.</w:t>
      </w:r>
      <w:commentRangeEnd w:id="55"/>
      <w:r w:rsidR="009A7DA9">
        <w:rPr>
          <w:rStyle w:val="CommentReference"/>
        </w:rPr>
        <w:commentReference w:id="55"/>
      </w:r>
      <w:r w:rsidR="008D7E31" w:rsidRPr="00C109C3">
        <w:rPr>
          <w:rFonts w:ascii="Times New Roman" w:hAnsi="Times New Roman" w:cs="Times New Roman"/>
        </w:rPr>
        <w:t xml:space="preserve"> The Storm of the Century caused devasting damage to the </w:t>
      </w:r>
      <w:proofErr w:type="spellStart"/>
      <w:r w:rsidR="008D7E31" w:rsidRPr="00C109C3">
        <w:rPr>
          <w:rFonts w:ascii="Times New Roman" w:hAnsi="Times New Roman" w:cs="Times New Roman"/>
        </w:rPr>
        <w:t>Waccasassa</w:t>
      </w:r>
      <w:proofErr w:type="spellEnd"/>
      <w:r w:rsidR="008D7E31" w:rsidRPr="00C109C3">
        <w:rPr>
          <w:rFonts w:ascii="Times New Roman" w:hAnsi="Times New Roman" w:cs="Times New Roman"/>
        </w:rPr>
        <w:t xml:space="preserve"> Bay (approximately 30 kilometers south of our study site), 3-meter water storm surges (Figure 2), a storm deposit which reached 12 cm on the levees and up to 2 cm on the marsh surface </w:t>
      </w:r>
      <w:sdt>
        <w:sdtPr>
          <w:rPr>
            <w:rFonts w:ascii="Times New Roman" w:hAnsi="Times New Roman" w:cs="Times New Roman"/>
          </w:rPr>
          <w:tag w:val="MENDELEY_CITATION_8c0f1427-2a4b-4368-84b5-24f189758b0e"/>
          <w:id w:val="2042231190"/>
          <w:placeholder>
            <w:docPart w:val="10B43D2ED2FC491889B7367E70E692BF"/>
          </w:placeholder>
        </w:sdtPr>
        <w:sdtEndPr>
          <w:rPr>
            <w:highlight w:val="yellow"/>
          </w:rPr>
        </w:sdtEndPr>
        <w:sdtContent>
          <w:r w:rsidR="008D7E31" w:rsidRPr="00C109C3">
            <w:rPr>
              <w:rFonts w:ascii="Times New Roman" w:eastAsia="Times New Roman" w:hAnsi="Times New Roman" w:cs="Times New Roman"/>
            </w:rPr>
            <w:t>(</w:t>
          </w:r>
          <w:proofErr w:type="spellStart"/>
          <w:r w:rsidR="008D7E31" w:rsidRPr="00C109C3">
            <w:rPr>
              <w:rFonts w:ascii="Times New Roman" w:eastAsia="Times New Roman" w:hAnsi="Times New Roman" w:cs="Times New Roman"/>
            </w:rPr>
            <w:t>Goodbred</w:t>
          </w:r>
          <w:proofErr w:type="spellEnd"/>
          <w:r w:rsidR="008D7E31" w:rsidRPr="00C109C3">
            <w:rPr>
              <w:rFonts w:ascii="Times New Roman" w:eastAsia="Times New Roman" w:hAnsi="Times New Roman" w:cs="Times New Roman"/>
            </w:rPr>
            <w:t xml:space="preserve"> &amp; Hine, 1993a)</w:t>
          </w:r>
        </w:sdtContent>
      </w:sdt>
      <w:r w:rsidR="008D7E31" w:rsidRPr="00C109C3">
        <w:rPr>
          <w:rFonts w:ascii="Times New Roman" w:hAnsi="Times New Roman" w:cs="Times New Roman"/>
        </w:rPr>
        <w:t xml:space="preserve">. Hurricane Irma, also hit the west coast of Florida </w:t>
      </w:r>
      <w:proofErr w:type="gramStart"/>
      <w:r w:rsidR="008D7E31" w:rsidRPr="00C109C3">
        <w:rPr>
          <w:rFonts w:ascii="Times New Roman" w:hAnsi="Times New Roman" w:cs="Times New Roman"/>
        </w:rPr>
        <w:t>on</w:t>
      </w:r>
      <w:proofErr w:type="gramEnd"/>
      <w:r w:rsidR="008D7E31" w:rsidRPr="00C109C3">
        <w:rPr>
          <w:rFonts w:ascii="Times New Roman" w:hAnsi="Times New Roman" w:cs="Times New Roman"/>
        </w:rPr>
        <w:t xml:space="preserve"> September 2017, was recorded as a Category 3 hurricane (Figure 3), with </w:t>
      </w:r>
      <w:commentRangeStart w:id="57"/>
      <w:r w:rsidR="008D7E31" w:rsidRPr="00C109C3">
        <w:rPr>
          <w:rFonts w:ascii="Times New Roman" w:hAnsi="Times New Roman" w:cs="Times New Roman"/>
        </w:rPr>
        <w:t xml:space="preserve">wind speeds up to 193.1 </w:t>
      </w:r>
      <w:proofErr w:type="spellStart"/>
      <w:r w:rsidR="008D7E31" w:rsidRPr="00C109C3">
        <w:rPr>
          <w:rFonts w:ascii="Times New Roman" w:hAnsi="Times New Roman" w:cs="Times New Roman"/>
        </w:rPr>
        <w:t>kmh</w:t>
      </w:r>
      <w:proofErr w:type="spellEnd"/>
      <w:ins w:id="58" w:author="Mossa,Joann" w:date="2021-01-11T20:49:00Z">
        <w:r w:rsidR="009A7DA9">
          <w:rPr>
            <w:rFonts w:ascii="Times New Roman" w:hAnsi="Times New Roman" w:cs="Times New Roman"/>
          </w:rPr>
          <w:t xml:space="preserve"> </w:t>
        </w:r>
      </w:ins>
      <w:commentRangeEnd w:id="57"/>
      <w:ins w:id="59" w:author="Mossa,Joann" w:date="2021-01-11T20:50:00Z">
        <w:r w:rsidR="009A7DA9">
          <w:rPr>
            <w:rStyle w:val="CommentReference"/>
          </w:rPr>
          <w:commentReference w:id="57"/>
        </w:r>
      </w:ins>
      <w:ins w:id="60" w:author="Mossa,Joann" w:date="2021-01-11T20:49:00Z">
        <w:r w:rsidR="009A7DA9">
          <w:rPr>
            <w:rFonts w:ascii="Times New Roman" w:hAnsi="Times New Roman" w:cs="Times New Roman"/>
          </w:rPr>
          <w:t>where it made landfall in location</w:t>
        </w:r>
      </w:ins>
      <w:r w:rsidR="008D7E31" w:rsidRPr="00C109C3">
        <w:rPr>
          <w:rFonts w:ascii="Times New Roman" w:hAnsi="Times New Roman" w:cs="Times New Roman"/>
        </w:rPr>
        <w:t xml:space="preserve">. Heavy amounts of rainfall were recorded with Hurricane Irma at a peak of </w:t>
      </w:r>
      <w:commentRangeStart w:id="61"/>
      <w:r w:rsidR="008D7E31" w:rsidRPr="00C109C3">
        <w:rPr>
          <w:rFonts w:ascii="Times New Roman" w:hAnsi="Times New Roman" w:cs="Times New Roman"/>
        </w:rPr>
        <w:t xml:space="preserve">550 mm </w:t>
      </w:r>
      <w:commentRangeEnd w:id="61"/>
      <w:r w:rsidR="009A7DA9">
        <w:rPr>
          <w:rStyle w:val="CommentReference"/>
        </w:rPr>
        <w:commentReference w:id="61"/>
      </w:r>
      <w:r w:rsidR="008D7E31" w:rsidRPr="00C109C3">
        <w:rPr>
          <w:rFonts w:ascii="Times New Roman" w:hAnsi="Times New Roman" w:cs="Times New Roman"/>
        </w:rPr>
        <w:t>in Fort Pierce, Florida. Heavy rainfall and storm surges, highest record was 2.3 m</w:t>
      </w:r>
      <w:ins w:id="62" w:author="Mossa,Joann" w:date="2021-01-11T20:50:00Z">
        <w:r w:rsidR="009A7DA9">
          <w:rPr>
            <w:rFonts w:ascii="Times New Roman" w:hAnsi="Times New Roman" w:cs="Times New Roman"/>
          </w:rPr>
          <w:t xml:space="preserve"> at where</w:t>
        </w:r>
      </w:ins>
      <w:r w:rsidR="008D7E31" w:rsidRPr="00C109C3">
        <w:rPr>
          <w:rFonts w:ascii="Times New Roman" w:hAnsi="Times New Roman" w:cs="Times New Roman"/>
        </w:rPr>
        <w:t xml:space="preserve">, contributed to many creeks and rivers overflooding </w:t>
      </w:r>
      <w:sdt>
        <w:sdtPr>
          <w:rPr>
            <w:rFonts w:ascii="Times New Roman" w:hAnsi="Times New Roman" w:cs="Times New Roman"/>
            <w:color w:val="000000"/>
          </w:rPr>
          <w:tag w:val="MENDELEY_CITATION_c12f79da-7d7a-4e70-ba55-124f8b73f5e1"/>
          <w:id w:val="-750815443"/>
          <w:placeholder>
            <w:docPart w:val="10B43D2ED2FC491889B7367E70E692BF"/>
          </w:placeholder>
        </w:sdtPr>
        <w:sdtContent>
          <w:r w:rsidR="008D7E31" w:rsidRPr="00C109C3">
            <w:rPr>
              <w:rFonts w:ascii="Times New Roman" w:hAnsi="Times New Roman" w:cs="Times New Roman"/>
              <w:color w:val="000000"/>
            </w:rPr>
            <w:t>(</w:t>
          </w:r>
          <w:proofErr w:type="spellStart"/>
          <w:r w:rsidR="008D7E31" w:rsidRPr="00C109C3">
            <w:rPr>
              <w:rFonts w:ascii="Times New Roman" w:hAnsi="Times New Roman" w:cs="Times New Roman"/>
              <w:color w:val="000000"/>
            </w:rPr>
            <w:t>Pinelli</w:t>
          </w:r>
          <w:proofErr w:type="spellEnd"/>
          <w:r w:rsidR="008D7E31" w:rsidRPr="00C109C3">
            <w:rPr>
              <w:rFonts w:ascii="Times New Roman" w:hAnsi="Times New Roman" w:cs="Times New Roman"/>
              <w:color w:val="000000"/>
            </w:rPr>
            <w:t xml:space="preserve"> et al., 2018)</w:t>
          </w:r>
        </w:sdtContent>
      </w:sdt>
      <w:r w:rsidR="008D7E31" w:rsidRPr="00C109C3">
        <w:rPr>
          <w:rFonts w:ascii="Times New Roman" w:hAnsi="Times New Roman" w:cs="Times New Roman"/>
          <w:color w:val="000000"/>
        </w:rPr>
        <w:t>.</w:t>
      </w:r>
      <w:r>
        <w:rPr>
          <w:rFonts w:ascii="Times New Roman" w:hAnsi="Times New Roman" w:cs="Times New Roman"/>
          <w:color w:val="000000"/>
        </w:rPr>
        <w:t xml:space="preserve"> </w:t>
      </w:r>
    </w:p>
    <w:p w14:paraId="11B8FE5F"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1552" behindDoc="0" locked="0" layoutInCell="1" allowOverlap="1" wp14:anchorId="41E78AE4" wp14:editId="6AC8241E">
            <wp:simplePos x="0" y="0"/>
            <wp:positionH relativeFrom="margin">
              <wp:posOffset>52705</wp:posOffset>
            </wp:positionH>
            <wp:positionV relativeFrom="paragraph">
              <wp:posOffset>140970</wp:posOffset>
            </wp:positionV>
            <wp:extent cx="3006725" cy="2784475"/>
            <wp:effectExtent l="0" t="0" r="3175" b="0"/>
            <wp:wrapThrough wrapText="bothSides">
              <wp:wrapPolygon edited="0">
                <wp:start x="0" y="0"/>
                <wp:lineTo x="0" y="21428"/>
                <wp:lineTo x="21486" y="21428"/>
                <wp:lineTo x="21486" y="0"/>
                <wp:lineTo x="0" y="0"/>
              </wp:wrapPolygon>
            </wp:wrapThrough>
            <wp:docPr id="10" name="Picture 10" descr="1993 Storm of Century Surge Gulf Coast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93 Storm of Century Surge Gulf Coast Flori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6725" cy="278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335C4" w14:textId="77777777" w:rsidR="008D7E31" w:rsidRPr="00C109C3" w:rsidRDefault="008D7E31" w:rsidP="008D7E31">
      <w:pPr>
        <w:spacing w:line="360" w:lineRule="auto"/>
        <w:rPr>
          <w:rFonts w:ascii="Times New Roman" w:hAnsi="Times New Roman" w:cs="Times New Roman"/>
        </w:rPr>
      </w:pPr>
    </w:p>
    <w:p w14:paraId="73325CF8" w14:textId="77777777" w:rsidR="008D7E31" w:rsidRPr="00C109C3" w:rsidRDefault="008D7E31" w:rsidP="008D7E31">
      <w:pPr>
        <w:spacing w:line="360" w:lineRule="auto"/>
        <w:ind w:firstLine="720"/>
        <w:rPr>
          <w:rFonts w:ascii="Times New Roman" w:hAnsi="Times New Roman" w:cs="Times New Roman"/>
        </w:rPr>
      </w:pPr>
    </w:p>
    <w:p w14:paraId="6E257BD8" w14:textId="77777777" w:rsidR="008D7E31" w:rsidRPr="00C109C3" w:rsidRDefault="008D7E31" w:rsidP="008D7E31">
      <w:pPr>
        <w:spacing w:line="360" w:lineRule="auto"/>
        <w:ind w:firstLine="720"/>
        <w:rPr>
          <w:rFonts w:ascii="Times New Roman" w:hAnsi="Times New Roman" w:cs="Times New Roman"/>
        </w:rPr>
      </w:pPr>
    </w:p>
    <w:p w14:paraId="2F0D0C79" w14:textId="77777777" w:rsidR="008D7E31" w:rsidRPr="00C109C3" w:rsidRDefault="008D7E31" w:rsidP="008D7E31">
      <w:pPr>
        <w:spacing w:line="360" w:lineRule="auto"/>
        <w:ind w:firstLine="720"/>
        <w:rPr>
          <w:rFonts w:ascii="Times New Roman" w:hAnsi="Times New Roman" w:cs="Times New Roman"/>
        </w:rPr>
      </w:pPr>
    </w:p>
    <w:p w14:paraId="22A4534D" w14:textId="77777777" w:rsidR="008D7E31" w:rsidRPr="00C109C3" w:rsidRDefault="008D7E31" w:rsidP="008D7E31">
      <w:pPr>
        <w:spacing w:line="360" w:lineRule="auto"/>
        <w:ind w:firstLine="720"/>
        <w:rPr>
          <w:rFonts w:ascii="Times New Roman" w:hAnsi="Times New Roman" w:cs="Times New Roman"/>
        </w:rPr>
      </w:pPr>
    </w:p>
    <w:p w14:paraId="151C868B" w14:textId="77777777" w:rsidR="008D7E31" w:rsidRPr="00C109C3" w:rsidRDefault="008D7E31" w:rsidP="008D7E31">
      <w:pPr>
        <w:spacing w:line="360" w:lineRule="auto"/>
        <w:rPr>
          <w:rFonts w:ascii="Times New Roman" w:hAnsi="Times New Roman" w:cs="Times New Roman"/>
        </w:rPr>
      </w:pPr>
    </w:p>
    <w:p w14:paraId="0262469C" w14:textId="77777777" w:rsidR="008D7E31" w:rsidRPr="00C109C3" w:rsidRDefault="008D7E31" w:rsidP="008D7E31">
      <w:pPr>
        <w:spacing w:line="360" w:lineRule="auto"/>
        <w:rPr>
          <w:rFonts w:ascii="Times New Roman" w:hAnsi="Times New Roman" w:cs="Times New Roman"/>
        </w:rPr>
      </w:pPr>
    </w:p>
    <w:p w14:paraId="0F3B866C" w14:textId="77777777" w:rsidR="008D7E31" w:rsidRPr="00C109C3" w:rsidRDefault="008D7E31" w:rsidP="008D7E31">
      <w:pPr>
        <w:spacing w:line="360" w:lineRule="auto"/>
        <w:rPr>
          <w:rFonts w:ascii="Times New Roman" w:hAnsi="Times New Roman" w:cs="Times New Roman"/>
        </w:rPr>
      </w:pPr>
      <w:commentRangeStart w:id="63"/>
      <w:commentRangeStart w:id="64"/>
      <w:r w:rsidRPr="00C109C3">
        <w:rPr>
          <w:rFonts w:ascii="Times New Roman" w:hAnsi="Times New Roman" w:cs="Times New Roman"/>
        </w:rPr>
        <w:t>Figure 2- Storm surge, in feet, associated with the Storm of the Century, 1993. (National Hurricane Center)</w:t>
      </w:r>
      <w:commentRangeEnd w:id="63"/>
      <w:r w:rsidR="009867AC">
        <w:rPr>
          <w:rStyle w:val="CommentReference"/>
        </w:rPr>
        <w:commentReference w:id="63"/>
      </w:r>
      <w:commentRangeEnd w:id="64"/>
      <w:r w:rsidR="007C1BF6">
        <w:rPr>
          <w:rStyle w:val="CommentReference"/>
        </w:rPr>
        <w:commentReference w:id="64"/>
      </w:r>
    </w:p>
    <w:p w14:paraId="79A0961B" w14:textId="77777777" w:rsidR="008D7E31" w:rsidRPr="00C109C3" w:rsidRDefault="008D7E31" w:rsidP="008D7E31">
      <w:pPr>
        <w:spacing w:line="360" w:lineRule="auto"/>
        <w:rPr>
          <w:rFonts w:ascii="Times New Roman" w:hAnsi="Times New Roman" w:cs="Times New Roman"/>
        </w:rPr>
      </w:pPr>
      <w:commentRangeStart w:id="65"/>
      <w:r w:rsidRPr="00C109C3">
        <w:rPr>
          <w:rFonts w:ascii="Times New Roman" w:hAnsi="Times New Roman" w:cs="Times New Roman"/>
          <w:noProof/>
        </w:rPr>
        <w:lastRenderedPageBreak/>
        <w:drawing>
          <wp:anchor distT="0" distB="0" distL="114300" distR="114300" simplePos="0" relativeHeight="251672576" behindDoc="0" locked="0" layoutInCell="1" allowOverlap="1" wp14:anchorId="1B1E8431" wp14:editId="7CC217DA">
            <wp:simplePos x="0" y="0"/>
            <wp:positionH relativeFrom="margin">
              <wp:align>left</wp:align>
            </wp:positionH>
            <wp:positionV relativeFrom="paragraph">
              <wp:posOffset>41031</wp:posOffset>
            </wp:positionV>
            <wp:extent cx="5849620" cy="43294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967" cy="43321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Figure 3- The path and intensity of Hurricane Irma, 2017. (National Hurricane Center)</w:t>
      </w:r>
      <w:commentRangeEnd w:id="65"/>
      <w:r w:rsidR="00405C1A">
        <w:rPr>
          <w:rStyle w:val="CommentReference"/>
        </w:rPr>
        <w:commentReference w:id="65"/>
      </w:r>
    </w:p>
    <w:p w14:paraId="20AB757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1.7 Reason for effort</w:t>
      </w:r>
    </w:p>
    <w:p w14:paraId="6CC6CA45" w14:textId="2466DB8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This shoreline analysis study </w:t>
      </w:r>
      <w:r w:rsidR="00DF6C75">
        <w:rPr>
          <w:rFonts w:ascii="Times New Roman" w:hAnsi="Times New Roman" w:cs="Times New Roman"/>
        </w:rPr>
        <w:t>was endeavored</w:t>
      </w:r>
      <w:r w:rsidRPr="00C109C3">
        <w:rPr>
          <w:rFonts w:ascii="Times New Roman" w:hAnsi="Times New Roman" w:cs="Times New Roman"/>
        </w:rPr>
        <w:t xml:space="preserve"> to identify possible factors that may be influencing shoreline loss. Since the study site is uninhabited, and tourism is not prevalent these were not considered as probable factors. The analysis was split into </w:t>
      </w:r>
      <w:proofErr w:type="gramStart"/>
      <w:r w:rsidRPr="00C109C3">
        <w:rPr>
          <w:rFonts w:ascii="Times New Roman" w:hAnsi="Times New Roman" w:cs="Times New Roman"/>
        </w:rPr>
        <w:t>three time</w:t>
      </w:r>
      <w:proofErr w:type="gramEnd"/>
      <w:r w:rsidRPr="00C109C3">
        <w:rPr>
          <w:rFonts w:ascii="Times New Roman" w:hAnsi="Times New Roman" w:cs="Times New Roman"/>
        </w:rPr>
        <w:t xml:space="preserve"> frames in order to locate an area of shoreline change where an identifiable factor may have triggered shoreline erosion or accretion. </w:t>
      </w:r>
      <w:proofErr w:type="gramStart"/>
      <w:r w:rsidRPr="00C109C3">
        <w:rPr>
          <w:rFonts w:ascii="Times New Roman" w:hAnsi="Times New Roman" w:cs="Times New Roman"/>
        </w:rPr>
        <w:t>Two out of the three time</w:t>
      </w:r>
      <w:proofErr w:type="gramEnd"/>
      <w:r w:rsidRPr="00C109C3">
        <w:rPr>
          <w:rFonts w:ascii="Times New Roman" w:hAnsi="Times New Roman" w:cs="Times New Roman"/>
        </w:rPr>
        <w:t xml:space="preserve"> frames spilt up the available imagery into equal years, however there are not an equal amount of imagery available covering each 12.5 year period (imagery spans a total of 25 years). The last time frame includes all imagery to calculate how much total shoreline was loss or gained from the years 1994 to 2019. </w:t>
      </w:r>
    </w:p>
    <w:p w14:paraId="214AAA0F" w14:textId="5906535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loss as also need near our study site has also been captured recently. In the mid-1960s the US Army Corps of Engineers constructed spoil islands as part of the cross Florida barge canal project. These spoil islands consist of a straight line of islands perpendicular to the </w:t>
      </w:r>
      <w:r w:rsidRPr="00C109C3">
        <w:rPr>
          <w:rFonts w:ascii="Times New Roman" w:hAnsi="Times New Roman" w:cs="Times New Roman"/>
        </w:rPr>
        <w:lastRenderedPageBreak/>
        <w:t xml:space="preserve">west Florida coast. Coastal changes have severely eroded or inundated these spoil islands, thus reducing habitat for animals </w:t>
      </w:r>
      <w:sdt>
        <w:sdtPr>
          <w:rPr>
            <w:rFonts w:ascii="Times New Roman" w:hAnsi="Times New Roman" w:cs="Times New Roman"/>
            <w:color w:val="000000"/>
          </w:rPr>
          <w:tag w:val="MENDELEY_CITATION_faf9b87c-fdef-41c3-bdd6-0308bee19ea3"/>
          <w:id w:val="536173338"/>
          <w:placeholder>
            <w:docPart w:val="10B43D2ED2FC491889B7367E70E692BF"/>
          </w:placeholder>
        </w:sdtPr>
        <w:sdtContent>
          <w:r w:rsidRPr="00C109C3">
            <w:rPr>
              <w:rFonts w:ascii="Times New Roman" w:hAnsi="Times New Roman" w:cs="Times New Roman"/>
              <w:color w:val="000000"/>
            </w:rPr>
            <w:t>(Vitale, 2019)</w:t>
          </w:r>
        </w:sdtContent>
      </w:sdt>
      <w:r w:rsidRPr="00C109C3">
        <w:rPr>
          <w:rFonts w:ascii="Times New Roman" w:hAnsi="Times New Roman" w:cs="Times New Roman"/>
        </w:rPr>
        <w:t>.</w:t>
      </w:r>
      <w:r w:rsidR="007914DB">
        <w:rPr>
          <w:rFonts w:ascii="Times New Roman" w:hAnsi="Times New Roman" w:cs="Times New Roman"/>
        </w:rPr>
        <w:t xml:space="preserve"> </w:t>
      </w:r>
      <w:r w:rsidRPr="00C109C3">
        <w:rPr>
          <w:rFonts w:ascii="Times New Roman" w:hAnsi="Times New Roman" w:cs="Times New Roman"/>
        </w:rPr>
        <w:t>Derrick Key is an example of a spoil island that was clearly visible in aerial photographs in 1982 and now the island is completely submerged (in 2016 photography). Major shoreline differences are noticeably observed in the 34 years, time between the imagery, for this specific spoil island. Large scale efforts to analyze shoreline changes in Florida have been studied in the past (</w:t>
      </w:r>
      <w:sdt>
        <w:sdtPr>
          <w:rPr>
            <w:rFonts w:ascii="Times New Roman" w:hAnsi="Times New Roman" w:cs="Times New Roman"/>
            <w:color w:val="000000"/>
          </w:rPr>
          <w:tag w:val="MENDELEY_CITATION_984fc0ad-bf4e-4b2d-995b-94bba8129149"/>
          <w:id w:val="-1116830617"/>
          <w:placeholder>
            <w:docPart w:val="10B43D2ED2FC491889B7367E70E692BF"/>
          </w:placeholder>
        </w:sdtPr>
        <w:sdtContent>
          <w:r w:rsidRPr="00C109C3">
            <w:rPr>
              <w:rFonts w:ascii="Times New Roman" w:hAnsi="Times New Roman" w:cs="Times New Roman"/>
              <w:color w:val="000000"/>
            </w:rPr>
            <w:t xml:space="preserve">Yu et al., 2011; </w:t>
          </w:r>
        </w:sdtContent>
      </w:sdt>
      <w:sdt>
        <w:sdtPr>
          <w:rPr>
            <w:rFonts w:ascii="Times New Roman" w:hAnsi="Times New Roman" w:cs="Times New Roman"/>
            <w:color w:val="000000"/>
          </w:rPr>
          <w:tag w:val="MENDELEY_CITATION_1bb3a08a-ce7e-468b-9044-37ea4df80474"/>
          <w:id w:val="874198445"/>
          <w:placeholder>
            <w:docPart w:val="10B43D2ED2FC491889B7367E70E692BF"/>
          </w:placeholder>
        </w:sdtPr>
        <w:sdtContent>
          <w:proofErr w:type="spellStart"/>
          <w:r w:rsidRPr="00C109C3">
            <w:rPr>
              <w:rFonts w:ascii="Times New Roman" w:hAnsi="Times New Roman" w:cs="Times New Roman"/>
              <w:color w:val="000000"/>
            </w:rPr>
            <w:t>Sassaman</w:t>
          </w:r>
          <w:proofErr w:type="spellEnd"/>
          <w:r w:rsidRPr="00C109C3">
            <w:rPr>
              <w:rFonts w:ascii="Times New Roman" w:hAnsi="Times New Roman" w:cs="Times New Roman"/>
              <w:color w:val="000000"/>
            </w:rPr>
            <w:t xml:space="preserve"> et al., 2017</w:t>
          </w:r>
        </w:sdtContent>
      </w:sdt>
      <w:r w:rsidRPr="00C109C3">
        <w:rPr>
          <w:rFonts w:ascii="Times New Roman" w:hAnsi="Times New Roman" w:cs="Times New Roman"/>
        </w:rPr>
        <w:t xml:space="preserve">;  </w:t>
      </w:r>
      <w:sdt>
        <w:sdtPr>
          <w:rPr>
            <w:rFonts w:ascii="Times New Roman" w:hAnsi="Times New Roman" w:cs="Times New Roman"/>
            <w:color w:val="000000"/>
          </w:rPr>
          <w:tag w:val="MENDELEY_CITATION_36de49c3-ee39-43cd-bba2-e51bb41c7ea9"/>
          <w:id w:val="1515256594"/>
          <w:placeholder>
            <w:docPart w:val="10B43D2ED2FC491889B7367E70E692BF"/>
          </w:placeholder>
        </w:sdtPr>
        <w:sdtContent>
          <w:r w:rsidRPr="00C109C3">
            <w:rPr>
              <w:rFonts w:ascii="Times New Roman" w:hAnsi="Times New Roman" w:cs="Times New Roman"/>
              <w:color w:val="000000"/>
            </w:rPr>
            <w:t>Houston, 2015</w:t>
          </w:r>
        </w:sdtContent>
      </w:sdt>
      <w:r w:rsidRPr="00C109C3">
        <w:rPr>
          <w:rFonts w:ascii="Times New Roman" w:hAnsi="Times New Roman" w:cs="Times New Roman"/>
        </w:rPr>
        <w:t xml:space="preserve">; </w:t>
      </w:r>
      <w:sdt>
        <w:sdtPr>
          <w:rPr>
            <w:rFonts w:ascii="Times New Roman" w:hAnsi="Times New Roman" w:cs="Times New Roman"/>
          </w:rPr>
          <w:tag w:val="MENDELEY_CITATION_a3bd8844-c5bd-4859-8495-0337357924a0"/>
          <w:id w:val="-145592005"/>
          <w:placeholder>
            <w:docPart w:val="10B43D2ED2FC491889B7367E70E692BF"/>
          </w:placeholder>
        </w:sdtPr>
        <w:sdtContent>
          <w:r w:rsidRPr="00C109C3">
            <w:rPr>
              <w:rFonts w:ascii="Times New Roman" w:eastAsia="Times New Roman" w:hAnsi="Times New Roman" w:cs="Times New Roman"/>
            </w:rPr>
            <w:t xml:space="preserve">Li &amp; Gong, 2016) </w:t>
          </w:r>
        </w:sdtContent>
      </w:sdt>
      <w:r w:rsidRPr="00C109C3">
        <w:rPr>
          <w:rFonts w:ascii="Times New Roman" w:hAnsi="Times New Roman" w:cs="Times New Roman"/>
        </w:rPr>
        <w:t xml:space="preserve">however it is interesting to note the </w:t>
      </w:r>
      <w:r w:rsidR="007914DB">
        <w:rPr>
          <w:rFonts w:ascii="Times New Roman" w:hAnsi="Times New Roman" w:cs="Times New Roman"/>
        </w:rPr>
        <w:t xml:space="preserve">possible </w:t>
      </w:r>
      <w:r w:rsidRPr="00C109C3">
        <w:rPr>
          <w:rFonts w:ascii="Times New Roman" w:hAnsi="Times New Roman" w:cs="Times New Roman"/>
        </w:rPr>
        <w:t xml:space="preserve">effects of SLR on a smaller or regional scale, which might highlight processes which might be affecting </w:t>
      </w:r>
      <w:r w:rsidR="007914DB">
        <w:rPr>
          <w:rFonts w:ascii="Times New Roman" w:hAnsi="Times New Roman" w:cs="Times New Roman"/>
        </w:rPr>
        <w:t xml:space="preserve">larger- scale </w:t>
      </w:r>
      <w:r w:rsidRPr="00C109C3">
        <w:rPr>
          <w:rFonts w:ascii="Times New Roman" w:hAnsi="Times New Roman" w:cs="Times New Roman"/>
        </w:rPr>
        <w:t xml:space="preserve">ecosystems and habitats. </w:t>
      </w:r>
    </w:p>
    <w:p w14:paraId="486AD7F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64384" behindDoc="0" locked="0" layoutInCell="1" allowOverlap="1" wp14:anchorId="3D19EE0C" wp14:editId="26CE12E9">
            <wp:simplePos x="0" y="0"/>
            <wp:positionH relativeFrom="margin">
              <wp:align>left</wp:align>
            </wp:positionH>
            <wp:positionV relativeFrom="paragraph">
              <wp:posOffset>232146</wp:posOffset>
            </wp:positionV>
            <wp:extent cx="5607050" cy="15925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1592580"/>
                    </a:xfrm>
                    <a:prstGeom prst="rect">
                      <a:avLst/>
                    </a:prstGeom>
                    <a:noFill/>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br w:type="textWrapping" w:clear="all"/>
      </w:r>
    </w:p>
    <w:p w14:paraId="45ECFD3F" w14:textId="77777777" w:rsidR="008D7E31" w:rsidRPr="00C109C3" w:rsidRDefault="008D7E31" w:rsidP="008D7E31">
      <w:pPr>
        <w:pStyle w:val="014FigureCaption"/>
        <w:spacing w:line="360" w:lineRule="auto"/>
        <w:ind w:left="0" w:firstLine="0"/>
        <w:jc w:val="both"/>
        <w:rPr>
          <w:rFonts w:ascii="Times New Roman" w:hAnsi="Times New Roman"/>
        </w:rPr>
      </w:pPr>
      <w:bookmarkStart w:id="66" w:name="_Toc2180435"/>
      <w:r w:rsidRPr="00C109C3">
        <w:rPr>
          <w:rFonts w:ascii="Times New Roman" w:hAnsi="Times New Roman"/>
        </w:rPr>
        <w:t xml:space="preserve">Figure 4 - Island degradation of Derrick Key in the Cedar Keys, Florida from 1982 (left) to 2016 (right), </w:t>
      </w:r>
      <w:bookmarkEnd w:id="66"/>
      <w:sdt>
        <w:sdtPr>
          <w:rPr>
            <w:rFonts w:ascii="Times New Roman" w:hAnsi="Times New Roman"/>
            <w:color w:val="000000"/>
          </w:rPr>
          <w:tag w:val="MENDELEY_CITATION_dde93e18-a26c-4b85-8735-97dc53eaa71c"/>
          <w:id w:val="-100647016"/>
          <w:placeholder>
            <w:docPart w:val="2DE667CC5E1645CBBA4BB31F0DB784ED"/>
          </w:placeholder>
        </w:sdtPr>
        <w:sdtContent>
          <w:r w:rsidRPr="00C109C3">
            <w:rPr>
              <w:rFonts w:ascii="Times New Roman" w:hAnsi="Times New Roman"/>
              <w:color w:val="000000"/>
            </w:rPr>
            <w:t>(Vitale, 2019)</w:t>
          </w:r>
        </w:sdtContent>
      </w:sdt>
      <w:r w:rsidRPr="00C109C3">
        <w:rPr>
          <w:rFonts w:ascii="Times New Roman" w:hAnsi="Times New Roman"/>
          <w:color w:val="000000"/>
        </w:rPr>
        <w:t>.</w:t>
      </w:r>
    </w:p>
    <w:p w14:paraId="2FBC28CA"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2. Materials and methods</w:t>
      </w:r>
    </w:p>
    <w:p w14:paraId="60758B1F"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2.1 Study Area</w:t>
      </w:r>
      <w:r w:rsidRPr="00C109C3">
        <w:rPr>
          <w:rFonts w:ascii="Times New Roman" w:hAnsi="Times New Roman" w:cs="Times New Roman"/>
          <w:b/>
          <w:bCs/>
          <w:i/>
          <w:iCs/>
        </w:rPr>
        <w:tab/>
      </w:r>
    </w:p>
    <w:p w14:paraId="186717E1" w14:textId="4FC83A19"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Our study area is located on the west-central Florida coastline in the Suwannee Sound region of the Big Bend (Figure 5). The selected shoreline is a small barrier island called Deer Island. Deer </w:t>
      </w:r>
      <w:ins w:id="67" w:author="Mossa,Joann" w:date="2021-01-11T21:20:00Z">
        <w:r w:rsidR="00405C1A">
          <w:rPr>
            <w:rFonts w:ascii="Times New Roman" w:hAnsi="Times New Roman" w:cs="Times New Roman"/>
          </w:rPr>
          <w:t>I</w:t>
        </w:r>
      </w:ins>
      <w:del w:id="68" w:author="Mossa,Joann" w:date="2021-01-11T21:20:00Z">
        <w:r w:rsidRPr="00C109C3" w:rsidDel="00405C1A">
          <w:rPr>
            <w:rFonts w:ascii="Times New Roman" w:hAnsi="Times New Roman" w:cs="Times New Roman"/>
          </w:rPr>
          <w:delText>i</w:delText>
        </w:r>
      </w:del>
      <w:r w:rsidRPr="00C109C3">
        <w:rPr>
          <w:rFonts w:ascii="Times New Roman" w:hAnsi="Times New Roman" w:cs="Times New Roman"/>
        </w:rPr>
        <w:t xml:space="preserve">sland is a privately owned uninhabited island approximately 13 kilometers north of the main villages of Cedar Key, Florida. Historically, Native Americans intermittently inhabited Deer </w:t>
      </w:r>
      <w:ins w:id="69" w:author="Mossa,Joann" w:date="2021-01-11T21:20:00Z">
        <w:r w:rsidR="00405C1A">
          <w:rPr>
            <w:rFonts w:ascii="Times New Roman" w:hAnsi="Times New Roman" w:cs="Times New Roman"/>
          </w:rPr>
          <w:t>I</w:t>
        </w:r>
      </w:ins>
      <w:del w:id="70" w:author="Mossa,Joann" w:date="2021-01-11T21:20:00Z">
        <w:r w:rsidRPr="00C109C3" w:rsidDel="00405C1A">
          <w:rPr>
            <w:rFonts w:ascii="Times New Roman" w:hAnsi="Times New Roman" w:cs="Times New Roman"/>
          </w:rPr>
          <w:delText>i</w:delText>
        </w:r>
      </w:del>
      <w:r w:rsidRPr="00C109C3">
        <w:rPr>
          <w:rFonts w:ascii="Times New Roman" w:hAnsi="Times New Roman" w:cs="Times New Roman"/>
        </w:rPr>
        <w:t xml:space="preserve">sland for thousands of years. Early Florida settlers were reported to live and camp on the island as well. The 1800 Florida census registered only 4 people to have identified this island as their home.  There is a cabin near the south of the island depicted on a 1951 USGS Cedar Key Quadrangle map (USGS, 1955). This island is specifically located in the Big Bend Aquatic </w:t>
      </w:r>
      <w:r w:rsidRPr="00C109C3">
        <w:rPr>
          <w:rFonts w:ascii="Times New Roman" w:hAnsi="Times New Roman" w:cs="Times New Roman"/>
        </w:rPr>
        <w:lastRenderedPageBreak/>
        <w:t xml:space="preserve">Seagrass Preserve and connects with the Lower Suwannee National Wildlife Refuge (http://www.beachrealtyfla.com/DeerIsland.htm). </w:t>
      </w:r>
      <w:commentRangeStart w:id="71"/>
      <w:r w:rsidRPr="00C109C3">
        <w:rPr>
          <w:rFonts w:ascii="Times New Roman" w:hAnsi="Times New Roman" w:cs="Times New Roman"/>
        </w:rPr>
        <w:t xml:space="preserve">Deer Island is approximately </w:t>
      </w:r>
      <w:commentRangeStart w:id="72"/>
      <w:r w:rsidRPr="00C109C3">
        <w:rPr>
          <w:rFonts w:ascii="Times New Roman" w:hAnsi="Times New Roman" w:cs="Times New Roman"/>
        </w:rPr>
        <w:t xml:space="preserve">364217 </w:t>
      </w:r>
      <w:proofErr w:type="gramStart"/>
      <w:r w:rsidRPr="00C109C3">
        <w:rPr>
          <w:rFonts w:ascii="Times New Roman" w:hAnsi="Times New Roman" w:cs="Times New Roman"/>
        </w:rPr>
        <w:t>square</w:t>
      </w:r>
      <w:proofErr w:type="gramEnd"/>
      <w:r w:rsidRPr="00C109C3">
        <w:rPr>
          <w:rFonts w:ascii="Times New Roman" w:hAnsi="Times New Roman" w:cs="Times New Roman"/>
        </w:rPr>
        <w:t xml:space="preserve"> </w:t>
      </w:r>
      <w:commentRangeEnd w:id="72"/>
      <w:r w:rsidR="00405C1A">
        <w:rPr>
          <w:rStyle w:val="CommentReference"/>
        </w:rPr>
        <w:commentReference w:id="72"/>
      </w:r>
      <w:r w:rsidRPr="00C109C3">
        <w:rPr>
          <w:rFonts w:ascii="Times New Roman" w:hAnsi="Times New Roman" w:cs="Times New Roman"/>
        </w:rPr>
        <w:t xml:space="preserve">meters of total area and </w:t>
      </w:r>
      <w:commentRangeStart w:id="73"/>
      <w:r w:rsidRPr="00C109C3">
        <w:rPr>
          <w:rFonts w:ascii="Times New Roman" w:hAnsi="Times New Roman" w:cs="Times New Roman"/>
        </w:rPr>
        <w:t>consists of 101171 upland square meters (27.7%) and 80937 square meters (22.2%) of wetland</w:t>
      </w:r>
      <w:r w:rsidR="00540684">
        <w:rPr>
          <w:rFonts w:ascii="Times New Roman" w:hAnsi="Times New Roman" w:cs="Times New Roman"/>
        </w:rPr>
        <w:t>s</w:t>
      </w:r>
      <w:r w:rsidRPr="00C109C3">
        <w:rPr>
          <w:rFonts w:ascii="Times New Roman" w:hAnsi="Times New Roman" w:cs="Times New Roman"/>
        </w:rPr>
        <w:t xml:space="preserve"> with elevations as high as 4.3 meters. </w:t>
      </w:r>
      <w:commentRangeEnd w:id="71"/>
      <w:r w:rsidR="00405C1A">
        <w:rPr>
          <w:rStyle w:val="CommentReference"/>
        </w:rPr>
        <w:commentReference w:id="71"/>
      </w:r>
      <w:r w:rsidRPr="00C109C3">
        <w:rPr>
          <w:rFonts w:ascii="Times New Roman" w:hAnsi="Times New Roman" w:cs="Times New Roman"/>
        </w:rPr>
        <w:t xml:space="preserve">The </w:t>
      </w:r>
      <w:commentRangeEnd w:id="73"/>
      <w:r w:rsidR="00405C1A">
        <w:rPr>
          <w:rStyle w:val="CommentReference"/>
        </w:rPr>
        <w:commentReference w:id="73"/>
      </w:r>
      <w:r w:rsidRPr="00C109C3">
        <w:rPr>
          <w:rFonts w:ascii="Times New Roman" w:hAnsi="Times New Roman" w:cs="Times New Roman"/>
        </w:rPr>
        <w:t>island is densely forested with large pines, cedars, palms, oaks, palmettos and many more plant species (</w:t>
      </w:r>
      <w:hyperlink r:id="rId34" w:history="1">
        <w:r w:rsidRPr="00C109C3">
          <w:rPr>
            <w:rStyle w:val="Hyperlink"/>
            <w:rFonts w:ascii="Times New Roman" w:hAnsi="Times New Roman" w:cs="Times New Roman"/>
          </w:rPr>
          <w:t>https://www.privateislandsonline.com/united-states/florida/deer-island</w:t>
        </w:r>
      </w:hyperlink>
      <w:r w:rsidRPr="00C109C3">
        <w:rPr>
          <w:rFonts w:ascii="Times New Roman" w:hAnsi="Times New Roman" w:cs="Times New Roman"/>
        </w:rPr>
        <w:t xml:space="preserve">). The shoreline attributes reported on Deer </w:t>
      </w:r>
      <w:ins w:id="74" w:author="Mossa,Joann" w:date="2021-01-11T21:24:00Z">
        <w:r w:rsidR="00405C1A">
          <w:rPr>
            <w:rFonts w:ascii="Times New Roman" w:hAnsi="Times New Roman" w:cs="Times New Roman"/>
          </w:rPr>
          <w:t>I</w:t>
        </w:r>
      </w:ins>
      <w:del w:id="75" w:author="Mossa,Joann" w:date="2021-01-11T21:24:00Z">
        <w:r w:rsidRPr="00C109C3" w:rsidDel="00405C1A">
          <w:rPr>
            <w:rFonts w:ascii="Times New Roman" w:hAnsi="Times New Roman" w:cs="Times New Roman"/>
          </w:rPr>
          <w:delText>i</w:delText>
        </w:r>
      </w:del>
      <w:r w:rsidRPr="00C109C3">
        <w:rPr>
          <w:rFonts w:ascii="Times New Roman" w:hAnsi="Times New Roman" w:cs="Times New Roman"/>
        </w:rPr>
        <w:t xml:space="preserve">sland is about </w:t>
      </w:r>
      <w:ins w:id="76" w:author="Mossa,Joann" w:date="2021-01-11T21:25:00Z">
        <w:r w:rsidR="00405C1A">
          <w:rPr>
            <w:rFonts w:ascii="Times New Roman" w:hAnsi="Times New Roman" w:cs="Times New Roman"/>
          </w:rPr>
          <w:t>~</w:t>
        </w:r>
      </w:ins>
      <w:r w:rsidRPr="00C109C3">
        <w:rPr>
          <w:rFonts w:ascii="Times New Roman" w:hAnsi="Times New Roman" w:cs="Times New Roman"/>
        </w:rPr>
        <w:t xml:space="preserve">1.3  </w:t>
      </w:r>
      <w:del w:id="77" w:author="Mossa,Joann" w:date="2021-01-11T21:25:00Z">
        <w:r w:rsidRPr="00C109C3" w:rsidDel="00405C1A">
          <w:rPr>
            <w:rFonts w:ascii="Times New Roman" w:hAnsi="Times New Roman" w:cs="Times New Roman"/>
          </w:rPr>
          <w:delText xml:space="preserve">+/-  </w:delText>
        </w:r>
      </w:del>
      <w:r w:rsidRPr="00C109C3">
        <w:rPr>
          <w:rFonts w:ascii="Times New Roman" w:hAnsi="Times New Roman" w:cs="Times New Roman"/>
        </w:rPr>
        <w:t xml:space="preserve">kilometers of Gulf of Mexico white sand beach and </w:t>
      </w:r>
      <w:ins w:id="78" w:author="Mossa,Joann" w:date="2021-01-11T21:25:00Z">
        <w:r w:rsidR="00405C1A">
          <w:rPr>
            <w:rFonts w:ascii="Times New Roman" w:hAnsi="Times New Roman" w:cs="Times New Roman"/>
          </w:rPr>
          <w:t>~</w:t>
        </w:r>
      </w:ins>
      <w:del w:id="79" w:author="Mossa,Joann" w:date="2021-01-11T21:25:00Z">
        <w:r w:rsidRPr="00C109C3" w:rsidDel="00405C1A">
          <w:rPr>
            <w:rFonts w:ascii="Times New Roman" w:hAnsi="Times New Roman" w:cs="Times New Roman"/>
          </w:rPr>
          <w:delText>approximately</w:delText>
        </w:r>
      </w:del>
      <w:r w:rsidRPr="00C109C3">
        <w:rPr>
          <w:rFonts w:ascii="Times New Roman" w:hAnsi="Times New Roman" w:cs="Times New Roman"/>
        </w:rPr>
        <w:t xml:space="preserve"> 1.</w:t>
      </w:r>
      <w:del w:id="80" w:author="Mossa,Joann" w:date="2021-01-11T21:25:00Z">
        <w:r w:rsidRPr="00C109C3" w:rsidDel="00405C1A">
          <w:rPr>
            <w:rFonts w:ascii="Times New Roman" w:hAnsi="Times New Roman" w:cs="Times New Roman"/>
          </w:rPr>
          <w:delText xml:space="preserve">3  +/- </w:delText>
        </w:r>
      </w:del>
      <w:r w:rsidRPr="00C109C3">
        <w:rPr>
          <w:rFonts w:ascii="Times New Roman" w:hAnsi="Times New Roman" w:cs="Times New Roman"/>
        </w:rPr>
        <w:t xml:space="preserve"> kilometers of waterfront facing the mainland (</w:t>
      </w:r>
      <w:hyperlink r:id="rId35" w:history="1">
        <w:r w:rsidRPr="00C109C3">
          <w:rPr>
            <w:rStyle w:val="Hyperlink"/>
            <w:rFonts w:ascii="Times New Roman" w:hAnsi="Times New Roman" w:cs="Times New Roman"/>
          </w:rPr>
          <w:t>https://images1.loopnet.com/d2/Z4L1-alqEsAlhPT_YJ25N8OMkXU3L_mAPAZYXiq2OVg/document.pdf</w:t>
        </w:r>
      </w:hyperlink>
      <w:r w:rsidRPr="00C109C3">
        <w:rPr>
          <w:rFonts w:ascii="Times New Roman" w:hAnsi="Times New Roman" w:cs="Times New Roman"/>
        </w:rPr>
        <w:t xml:space="preserve">).  </w:t>
      </w:r>
    </w:p>
    <w:p w14:paraId="460BD0A1"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inline distT="0" distB="0" distL="0" distR="0" wp14:anchorId="4AB8323C" wp14:editId="176C0D7A">
            <wp:extent cx="5943600" cy="4201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4E4F8BAD"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5- Location of Deer Island, Florida. A) Map of the entire state of Florida; B) Zoomed into map scale </w:t>
      </w:r>
      <w:commentRangeStart w:id="81"/>
      <w:r w:rsidRPr="00C109C3">
        <w:rPr>
          <w:rFonts w:ascii="Times New Roman" w:hAnsi="Times New Roman" w:cs="Times New Roman"/>
        </w:rPr>
        <w:t>of 2.3758 to study site</w:t>
      </w:r>
      <w:commentRangeEnd w:id="81"/>
      <w:r w:rsidR="00880F30">
        <w:rPr>
          <w:rStyle w:val="CommentReference"/>
        </w:rPr>
        <w:commentReference w:id="81"/>
      </w:r>
      <w:r w:rsidRPr="00C109C3">
        <w:rPr>
          <w:rFonts w:ascii="Times New Roman" w:hAnsi="Times New Roman" w:cs="Times New Roman"/>
        </w:rPr>
        <w:t xml:space="preserve">; C) Zoomed into map scale of 0.03 to Deer Island with a scale bar in kilometers. Shoreline shapefile downloaded at my.fwc.com, (1 to 2,000,000 Scale, and digitized in 2017). </w:t>
      </w:r>
    </w:p>
    <w:p w14:paraId="5CAE47D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2.3 Imagery selection process</w:t>
      </w:r>
    </w:p>
    <w:p w14:paraId="25079EDC" w14:textId="14B22345" w:rsidR="008D7E31"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Locating relatively cloud-free imagery for a specific location in Florida can be an exhaustive effort. Since our study location is unpopulated and contains no popular historic landmarks, historic aerial images are not frequently taken. To reduce the effort on locating usable imagery, Google Earth Pro was utilized. Google Earth Pro does not capture any of its own imagery, it does however locate and use imagery, in its finder view, that is comparatively cloud-free and with the highest resolution. Google Earth Pro was able to give minimal metadata of the imagery such as which agency captured the imagery and the date of the image, when using the time slider feature. Then USGS’s Earth Explorer (</w:t>
      </w:r>
      <w:hyperlink r:id="rId37"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was used to further locate the actual imagery and collect its metadata. Upon inspection it was determined that NAIP (National Agriculture Imagery Program) was the agency that acquired the most frequent and most detailed aerial imagery of our study site. The specifications for NAIP aerial imagery require 1-meter ground sample distance with a horizontal accuracy that matches within six meters of photo-identifiable ground control points. These points are then used during imagery inspection. Contractually, NAIP makes attempts to comply with the specification that no more than 10% cloud cover be allowed in each aerial imagery tile. Aerial imagery are available as digital ortho quarter quad tiles (DOQQs) geotiffs, and which also correspond to the USGS topographic quadrangles (</w:t>
      </w:r>
      <w:hyperlink r:id="rId38" w:history="1">
        <w:r w:rsidRPr="00C109C3">
          <w:rPr>
            <w:rStyle w:val="Hyperlink"/>
            <w:rFonts w:ascii="Times New Roman" w:hAnsi="Times New Roman" w:cs="Times New Roman"/>
          </w:rPr>
          <w:t>https://www.fsa.usda.gov/programs-and-services/aerial-photography/imagery-programs/naip-imagery/</w:t>
        </w:r>
      </w:hyperlink>
      <w:r w:rsidRPr="00C109C3">
        <w:rPr>
          <w:rFonts w:ascii="Times New Roman" w:hAnsi="Times New Roman" w:cs="Times New Roman"/>
        </w:rPr>
        <w:t xml:space="preserve">). It was also important to select imagery that were fairly at the same time of the year, similar river discharge and precipitation levels. All imagery chosen are between the months of October through January. Normally, during the Florida winter months, precipitation and river discharge levels are generally low </w:t>
      </w:r>
      <w:commentRangeStart w:id="82"/>
      <w:r w:rsidRPr="00C109C3">
        <w:rPr>
          <w:rFonts w:ascii="Times New Roman" w:hAnsi="Times New Roman" w:cs="Times New Roman"/>
        </w:rPr>
        <w:t xml:space="preserve">(Bhardwaj and </w:t>
      </w:r>
      <w:proofErr w:type="spellStart"/>
      <w:r w:rsidRPr="00C109C3">
        <w:rPr>
          <w:rFonts w:ascii="Times New Roman" w:hAnsi="Times New Roman" w:cs="Times New Roman"/>
        </w:rPr>
        <w:t>Misra</w:t>
      </w:r>
      <w:proofErr w:type="spellEnd"/>
      <w:r w:rsidRPr="00C109C3">
        <w:rPr>
          <w:rFonts w:ascii="Times New Roman" w:hAnsi="Times New Roman" w:cs="Times New Roman"/>
        </w:rPr>
        <w:t xml:space="preserve">, 2019).  </w:t>
      </w:r>
      <w:commentRangeEnd w:id="82"/>
      <w:r w:rsidR="00880F30">
        <w:rPr>
          <w:rStyle w:val="CommentReference"/>
        </w:rPr>
        <w:commentReference w:id="82"/>
      </w:r>
      <w:r w:rsidRPr="00C109C3">
        <w:rPr>
          <w:rFonts w:ascii="Times New Roman" w:hAnsi="Times New Roman" w:cs="Times New Roman"/>
        </w:rPr>
        <w:t xml:space="preserve">The </w:t>
      </w:r>
      <w:commentRangeStart w:id="83"/>
      <w:r w:rsidRPr="00C109C3">
        <w:rPr>
          <w:rFonts w:ascii="Times New Roman" w:hAnsi="Times New Roman" w:cs="Times New Roman"/>
        </w:rPr>
        <w:t xml:space="preserve">table below </w:t>
      </w:r>
      <w:commentRangeEnd w:id="83"/>
      <w:r w:rsidR="006662D4">
        <w:rPr>
          <w:rStyle w:val="CommentReference"/>
        </w:rPr>
        <w:commentReference w:id="83"/>
      </w:r>
      <w:r w:rsidRPr="00C109C3">
        <w:rPr>
          <w:rFonts w:ascii="Times New Roman" w:hAnsi="Times New Roman" w:cs="Times New Roman"/>
        </w:rPr>
        <w:t xml:space="preserve">includes all metadata associated with the imagery used in this analysis. Furthermore, observed weather and median river discharge were collected, including the observed weather for the day of imagery collection and median river discharge measured. </w:t>
      </w:r>
    </w:p>
    <w:p w14:paraId="46B204DB" w14:textId="367131E8" w:rsidR="008B2FF1" w:rsidRDefault="008B2FF1" w:rsidP="008D7E31">
      <w:pPr>
        <w:spacing w:line="360" w:lineRule="auto"/>
        <w:ind w:firstLine="720"/>
        <w:rPr>
          <w:rFonts w:ascii="Times New Roman" w:hAnsi="Times New Roman" w:cs="Times New Roman"/>
        </w:rPr>
      </w:pPr>
    </w:p>
    <w:p w14:paraId="2F945DC9" w14:textId="77777777" w:rsidR="008B2FF1" w:rsidRPr="00C109C3" w:rsidRDefault="008B2FF1" w:rsidP="008D7E31">
      <w:pPr>
        <w:spacing w:line="360" w:lineRule="auto"/>
        <w:ind w:firstLine="720"/>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1980"/>
        <w:gridCol w:w="1890"/>
        <w:gridCol w:w="4680"/>
      </w:tblGrid>
      <w:tr w:rsidR="008D7E31" w:rsidRPr="00C109C3" w14:paraId="4483CB9D" w14:textId="77777777" w:rsidTr="003E1D11">
        <w:trPr>
          <w:trHeight w:val="1034"/>
        </w:trPr>
        <w:tc>
          <w:tcPr>
            <w:tcW w:w="1255" w:type="dxa"/>
          </w:tcPr>
          <w:p w14:paraId="306632E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Date</w:t>
            </w:r>
          </w:p>
        </w:tc>
        <w:tc>
          <w:tcPr>
            <w:tcW w:w="1980" w:type="dxa"/>
          </w:tcPr>
          <w:p w14:paraId="5BBB2DE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Median River Discharge (</w:t>
            </w:r>
            <w:proofErr w:type="spellStart"/>
            <w:r w:rsidRPr="00C109C3">
              <w:rPr>
                <w:rFonts w:ascii="Times New Roman" w:hAnsi="Times New Roman" w:cs="Times New Roman"/>
                <w:sz w:val="16"/>
                <w:szCs w:val="16"/>
              </w:rPr>
              <w:t>cfs</w:t>
            </w:r>
            <w:proofErr w:type="spellEnd"/>
            <w:r w:rsidRPr="00C109C3">
              <w:rPr>
                <w:rFonts w:ascii="Times New Roman" w:hAnsi="Times New Roman" w:cs="Times New Roman"/>
                <w:sz w:val="16"/>
                <w:szCs w:val="16"/>
              </w:rPr>
              <w:t>)</w:t>
            </w:r>
          </w:p>
          <w:p w14:paraId="36DD691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Station ID= 02323500</w:t>
            </w:r>
          </w:p>
        </w:tc>
        <w:tc>
          <w:tcPr>
            <w:tcW w:w="1890" w:type="dxa"/>
          </w:tcPr>
          <w:p w14:paraId="67154D3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Observed weather</w:t>
            </w:r>
          </w:p>
        </w:tc>
        <w:tc>
          <w:tcPr>
            <w:tcW w:w="4680" w:type="dxa"/>
          </w:tcPr>
          <w:p w14:paraId="37409AE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Metadata (USGS Earth Explorer)</w:t>
            </w:r>
          </w:p>
        </w:tc>
      </w:tr>
      <w:tr w:rsidR="008D7E31" w:rsidRPr="00C109C3" w14:paraId="6AB04341" w14:textId="77777777" w:rsidTr="008D6B91">
        <w:trPr>
          <w:trHeight w:val="1682"/>
        </w:trPr>
        <w:tc>
          <w:tcPr>
            <w:tcW w:w="1255" w:type="dxa"/>
          </w:tcPr>
          <w:p w14:paraId="0F27204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January 20, 1994</w:t>
            </w:r>
          </w:p>
          <w:p w14:paraId="6B0D0566" w14:textId="77777777" w:rsidR="008D7E31" w:rsidRPr="00C109C3" w:rsidRDefault="008D7E31" w:rsidP="008D6B91">
            <w:pPr>
              <w:spacing w:line="360" w:lineRule="auto"/>
              <w:rPr>
                <w:rFonts w:ascii="Times New Roman" w:hAnsi="Times New Roman" w:cs="Times New Roman"/>
                <w:sz w:val="16"/>
                <w:szCs w:val="16"/>
              </w:rPr>
            </w:pPr>
          </w:p>
          <w:p w14:paraId="6D950533"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08F56C2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9710</w:t>
            </w:r>
          </w:p>
        </w:tc>
        <w:tc>
          <w:tcPr>
            <w:tcW w:w="1890" w:type="dxa"/>
          </w:tcPr>
          <w:p w14:paraId="4A4269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(C)- 3.41</w:t>
            </w:r>
            <w:r w:rsidRPr="00C109C3">
              <w:rPr>
                <w:rFonts w:ascii="Times New Roman" w:hAnsi="Times New Roman" w:cs="Times New Roman"/>
                <w:sz w:val="16"/>
                <w:szCs w:val="16"/>
              </w:rPr>
              <w:br/>
              <w:t>Precipitation (cm)- 0.00</w:t>
            </w:r>
          </w:p>
          <w:p w14:paraId="70CBF99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(KPH)- 19.31</w:t>
            </w:r>
          </w:p>
          <w:p w14:paraId="5C31F030"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02D84A6B" w14:textId="2B6BECC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DI00000000018672 (found in DOQ)</w:t>
            </w:r>
          </w:p>
          <w:p w14:paraId="3EAB8A5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55E71089" w14:textId="28C7F6E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C723BF3" w14:textId="3389539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4E701AB0" w14:textId="0EA56050" w:rsidR="008D6B9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7B76C144" w14:textId="796C92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E14FA2" w14:textId="3257D8C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7FB8AC20" w14:textId="18FE030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32F627B8" w14:textId="77777777" w:rsidTr="008D6B91">
        <w:trPr>
          <w:trHeight w:val="1475"/>
        </w:trPr>
        <w:tc>
          <w:tcPr>
            <w:tcW w:w="1255" w:type="dxa"/>
          </w:tcPr>
          <w:p w14:paraId="071109B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December 30, 1998</w:t>
            </w:r>
          </w:p>
          <w:p w14:paraId="33AEFABD"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5AD5FA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6370</w:t>
            </w:r>
          </w:p>
        </w:tc>
        <w:tc>
          <w:tcPr>
            <w:tcW w:w="1890" w:type="dxa"/>
          </w:tcPr>
          <w:p w14:paraId="5DEA8D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(C)- 9.30</w:t>
            </w:r>
            <w:r w:rsidRPr="00C109C3">
              <w:rPr>
                <w:rFonts w:ascii="Times New Roman" w:hAnsi="Times New Roman" w:cs="Times New Roman"/>
                <w:sz w:val="16"/>
                <w:szCs w:val="16"/>
              </w:rPr>
              <w:br/>
              <w:t>Precipitation (cm)- 0.00</w:t>
            </w:r>
          </w:p>
          <w:p w14:paraId="0A49E1B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(KPH)- 25.75</w:t>
            </w:r>
          </w:p>
          <w:p w14:paraId="4F650857"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71FDC9CB" w14:textId="6C377C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DI00000001164809 (found in DOQ)</w:t>
            </w:r>
          </w:p>
          <w:p w14:paraId="303368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F4D59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57A605E" w14:textId="743EC1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2CFC2A7" w14:textId="785472A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476B459A" w14:textId="0FF3D6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95A02FA" w14:textId="5ABE4DB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0D312F74" w14:textId="10FFDB5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5E54649F" w14:textId="77777777" w:rsidTr="003E1D11">
        <w:trPr>
          <w:trHeight w:val="890"/>
        </w:trPr>
        <w:tc>
          <w:tcPr>
            <w:tcW w:w="1255" w:type="dxa"/>
          </w:tcPr>
          <w:p w14:paraId="285E88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02, 2007</w:t>
            </w:r>
          </w:p>
        </w:tc>
        <w:tc>
          <w:tcPr>
            <w:tcW w:w="1980" w:type="dxa"/>
          </w:tcPr>
          <w:p w14:paraId="4DAC20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2350</w:t>
            </w:r>
          </w:p>
        </w:tc>
        <w:tc>
          <w:tcPr>
            <w:tcW w:w="1890" w:type="dxa"/>
          </w:tcPr>
          <w:p w14:paraId="5F5DB44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(C)- 19.31</w:t>
            </w:r>
          </w:p>
          <w:p w14:paraId="28D8F14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Precipitation (cm)- 0.00</w:t>
            </w:r>
          </w:p>
          <w:p w14:paraId="25AC746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(KPH)- 22.53</w:t>
            </w:r>
          </w:p>
          <w:p w14:paraId="63FA5DD2" w14:textId="77777777" w:rsidR="008D7E31" w:rsidRPr="00C109C3" w:rsidRDefault="008D7E31" w:rsidP="008D6B91">
            <w:pPr>
              <w:spacing w:line="360" w:lineRule="auto"/>
              <w:rPr>
                <w:rFonts w:ascii="Times New Roman" w:hAnsi="Times New Roman" w:cs="Times New Roman"/>
                <w:sz w:val="16"/>
                <w:szCs w:val="16"/>
              </w:rPr>
            </w:pPr>
          </w:p>
          <w:p w14:paraId="16EE294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9B2DA38" w14:textId="470017C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N_2908356_NW_17_1_20071102 (found in NAIP)</w:t>
            </w:r>
          </w:p>
          <w:p w14:paraId="6D6A641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258FC19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701BC75" w14:textId="6CCDA88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8A793BF" w14:textId="787796D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FDBC58E" w14:textId="15124ED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METER</w:t>
            </w:r>
          </w:p>
          <w:p w14:paraId="7D3690C7" w14:textId="0C02462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315D2B57" w14:textId="184010B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CIR</w:t>
            </w:r>
          </w:p>
        </w:tc>
      </w:tr>
      <w:tr w:rsidR="008D7E31" w:rsidRPr="00C109C3" w14:paraId="2B3473A6" w14:textId="77777777" w:rsidTr="008D6B91">
        <w:trPr>
          <w:trHeight w:val="1646"/>
        </w:trPr>
        <w:tc>
          <w:tcPr>
            <w:tcW w:w="1255" w:type="dxa"/>
          </w:tcPr>
          <w:p w14:paraId="66A514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September 19, 2010</w:t>
            </w:r>
          </w:p>
        </w:tc>
        <w:tc>
          <w:tcPr>
            <w:tcW w:w="1980" w:type="dxa"/>
          </w:tcPr>
          <w:p w14:paraId="661281E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4240</w:t>
            </w:r>
          </w:p>
        </w:tc>
        <w:tc>
          <w:tcPr>
            <w:tcW w:w="1890" w:type="dxa"/>
          </w:tcPr>
          <w:p w14:paraId="6F0E27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(C)- 25.32</w:t>
            </w:r>
            <w:r w:rsidRPr="00C109C3">
              <w:rPr>
                <w:rFonts w:ascii="Times New Roman" w:hAnsi="Times New Roman" w:cs="Times New Roman"/>
                <w:sz w:val="16"/>
                <w:szCs w:val="16"/>
              </w:rPr>
              <w:br/>
              <w:t>Precipitation (cm)- 0.00</w:t>
            </w:r>
          </w:p>
          <w:p w14:paraId="0CFFD6E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(KPH)-24.14</w:t>
            </w:r>
          </w:p>
          <w:p w14:paraId="4DE46BD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F0A87C6" w14:textId="5BB5A8A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M_2908356_NW_17_1_20100919 (found in NAIP)</w:t>
            </w:r>
          </w:p>
          <w:p w14:paraId="6207A140" w14:textId="024A8B4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Map Projection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59C20AC9" w14:textId="00CEB8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0424A880" w14:textId="61EAA8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0D60E40F" w14:textId="158240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3D4562">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5919D7B5" w14:textId="40F3C12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4F7526C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5C5E5D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                      CNIR</w:t>
            </w:r>
          </w:p>
        </w:tc>
      </w:tr>
      <w:tr w:rsidR="008D7E31" w:rsidRPr="00C109C3" w14:paraId="2696F751" w14:textId="77777777" w:rsidTr="008D6B91">
        <w:trPr>
          <w:trHeight w:val="1646"/>
        </w:trPr>
        <w:tc>
          <w:tcPr>
            <w:tcW w:w="1255" w:type="dxa"/>
          </w:tcPr>
          <w:p w14:paraId="164583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October 13, 2013</w:t>
            </w:r>
          </w:p>
        </w:tc>
        <w:tc>
          <w:tcPr>
            <w:tcW w:w="1980" w:type="dxa"/>
          </w:tcPr>
          <w:p w14:paraId="03DFB57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8200</w:t>
            </w:r>
          </w:p>
        </w:tc>
        <w:tc>
          <w:tcPr>
            <w:tcW w:w="1890" w:type="dxa"/>
          </w:tcPr>
          <w:p w14:paraId="384127F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(C)- 22.13</w:t>
            </w:r>
            <w:r w:rsidRPr="00C109C3">
              <w:rPr>
                <w:rFonts w:ascii="Times New Roman" w:hAnsi="Times New Roman" w:cs="Times New Roman"/>
                <w:sz w:val="16"/>
                <w:szCs w:val="16"/>
              </w:rPr>
              <w:br/>
              <w:t>Precipitation (cm)- 0.00</w:t>
            </w:r>
          </w:p>
          <w:p w14:paraId="36A7F0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(MPH)- 10</w:t>
            </w:r>
          </w:p>
        </w:tc>
        <w:tc>
          <w:tcPr>
            <w:tcW w:w="4680" w:type="dxa"/>
          </w:tcPr>
          <w:p w14:paraId="63C6EA30" w14:textId="2F3BBB5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M_2908356_NW_17_1_20131013 (found in NAIP)</w:t>
            </w:r>
          </w:p>
          <w:p w14:paraId="611318E4" w14:textId="13A36059"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34AEBA6C" w14:textId="5C5F2C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2E3281AD" w14:textId="20581E1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62A5856A" w14:textId="451A548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2FC1CDC" w14:textId="7E544CF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CEBE63C" w14:textId="6807A8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20EC5C20" w14:textId="08D29A1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77D85B0C" w14:textId="77777777" w:rsidTr="008D6B91">
        <w:trPr>
          <w:trHeight w:val="1610"/>
        </w:trPr>
        <w:tc>
          <w:tcPr>
            <w:tcW w:w="1255" w:type="dxa"/>
          </w:tcPr>
          <w:p w14:paraId="089AA10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12, 2015</w:t>
            </w:r>
          </w:p>
        </w:tc>
        <w:tc>
          <w:tcPr>
            <w:tcW w:w="1980" w:type="dxa"/>
          </w:tcPr>
          <w:p w14:paraId="2F20C27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6070</w:t>
            </w:r>
          </w:p>
        </w:tc>
        <w:tc>
          <w:tcPr>
            <w:tcW w:w="1890" w:type="dxa"/>
          </w:tcPr>
          <w:p w14:paraId="16D1342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(C)- 19.27</w:t>
            </w:r>
            <w:r w:rsidRPr="00C109C3">
              <w:rPr>
                <w:rFonts w:ascii="Times New Roman" w:hAnsi="Times New Roman" w:cs="Times New Roman"/>
                <w:sz w:val="16"/>
                <w:szCs w:val="16"/>
              </w:rPr>
              <w:br/>
              <w:t>Precipitation (cm)- 0.00</w:t>
            </w:r>
          </w:p>
          <w:p w14:paraId="72CAD6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(KPH)- 16.09</w:t>
            </w:r>
          </w:p>
        </w:tc>
        <w:tc>
          <w:tcPr>
            <w:tcW w:w="4680" w:type="dxa"/>
          </w:tcPr>
          <w:p w14:paraId="6A834DD3" w14:textId="255DC02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M_2908356_NW_17_1_20151112 (found in NAIP)</w:t>
            </w:r>
          </w:p>
          <w:p w14:paraId="4A4D770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18DC76E1" w14:textId="126EB8A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5CC94AB6" w14:textId="7D1B1FA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1441211" w14:textId="3E7AD05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B75E9E0" w14:textId="59D7ECC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99E5BC" w14:textId="4CDA6C6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4C0F08FB" w14:textId="428D96A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28709EC" w14:textId="77777777" w:rsidTr="008D6B91">
        <w:trPr>
          <w:trHeight w:val="1565"/>
        </w:trPr>
        <w:tc>
          <w:tcPr>
            <w:tcW w:w="1255" w:type="dxa"/>
          </w:tcPr>
          <w:p w14:paraId="4229E1B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October 26, 2017</w:t>
            </w:r>
          </w:p>
        </w:tc>
        <w:tc>
          <w:tcPr>
            <w:tcW w:w="1980" w:type="dxa"/>
          </w:tcPr>
          <w:p w14:paraId="5BC4AA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7990</w:t>
            </w:r>
          </w:p>
        </w:tc>
        <w:tc>
          <w:tcPr>
            <w:tcW w:w="1890" w:type="dxa"/>
          </w:tcPr>
          <w:p w14:paraId="22CC0B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(C)- 12.60</w:t>
            </w:r>
            <w:r w:rsidRPr="00C109C3">
              <w:rPr>
                <w:rFonts w:ascii="Times New Roman" w:hAnsi="Times New Roman" w:cs="Times New Roman"/>
                <w:sz w:val="16"/>
                <w:szCs w:val="16"/>
              </w:rPr>
              <w:br/>
              <w:t>Precipitation (cm)- 0.00</w:t>
            </w:r>
          </w:p>
          <w:p w14:paraId="08EF1F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(KPH)- 14.48</w:t>
            </w:r>
          </w:p>
        </w:tc>
        <w:tc>
          <w:tcPr>
            <w:tcW w:w="4680" w:type="dxa"/>
          </w:tcPr>
          <w:p w14:paraId="58A8CBB8" w14:textId="3F6D870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525E43"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M_2908356_NW_17_1_20171026 (found in NAIP)</w:t>
            </w:r>
          </w:p>
          <w:p w14:paraId="5E9C3F03" w14:textId="7BA16A3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2B2A48E2" w14:textId="67BD59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03AC412" w14:textId="12893CA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 xml:space="preserve"> NAD83</w:t>
            </w:r>
          </w:p>
          <w:p w14:paraId="3980A255" w14:textId="03233BD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6E06EC6" w14:textId="79BBBA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3B0657E1" w14:textId="7F7BBA3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7D66242F" w14:textId="48A4DF7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CB20263" w14:textId="77777777" w:rsidTr="008D6B91">
        <w:trPr>
          <w:trHeight w:val="1610"/>
        </w:trPr>
        <w:tc>
          <w:tcPr>
            <w:tcW w:w="1255" w:type="dxa"/>
          </w:tcPr>
          <w:p w14:paraId="21947D7A" w14:textId="77777777" w:rsidR="008D7E31" w:rsidRPr="00C109C3" w:rsidRDefault="008D7E31" w:rsidP="008D6B91">
            <w:pPr>
              <w:spacing w:line="360" w:lineRule="auto"/>
              <w:rPr>
                <w:rFonts w:ascii="Times New Roman" w:hAnsi="Times New Roman" w:cs="Times New Roman"/>
                <w:sz w:val="16"/>
                <w:szCs w:val="16"/>
              </w:rPr>
            </w:pPr>
            <w:commentRangeStart w:id="84"/>
            <w:r w:rsidRPr="00C109C3">
              <w:rPr>
                <w:rFonts w:ascii="Times New Roman" w:hAnsi="Times New Roman" w:cs="Times New Roman"/>
                <w:sz w:val="16"/>
                <w:szCs w:val="16"/>
              </w:rPr>
              <w:t>November 10, 2019</w:t>
            </w:r>
            <w:commentRangeEnd w:id="84"/>
            <w:r w:rsidR="006662D4">
              <w:rPr>
                <w:rStyle w:val="CommentReference"/>
              </w:rPr>
              <w:commentReference w:id="84"/>
            </w:r>
          </w:p>
        </w:tc>
        <w:tc>
          <w:tcPr>
            <w:tcW w:w="1980" w:type="dxa"/>
          </w:tcPr>
          <w:p w14:paraId="589E6385" w14:textId="77777777" w:rsidR="008D7E31" w:rsidRPr="00C109C3" w:rsidRDefault="008D7E31" w:rsidP="008D6B91">
            <w:pPr>
              <w:spacing w:line="360" w:lineRule="auto"/>
              <w:rPr>
                <w:rFonts w:ascii="Times New Roman" w:hAnsi="Times New Roman" w:cs="Times New Roman"/>
                <w:sz w:val="16"/>
                <w:szCs w:val="16"/>
              </w:rPr>
            </w:pPr>
            <w:commentRangeStart w:id="85"/>
            <w:r w:rsidRPr="00C109C3">
              <w:rPr>
                <w:rFonts w:ascii="Times New Roman" w:hAnsi="Times New Roman" w:cs="Times New Roman"/>
                <w:sz w:val="16"/>
                <w:szCs w:val="16"/>
              </w:rPr>
              <w:t>Value = 5190</w:t>
            </w:r>
            <w:commentRangeEnd w:id="85"/>
            <w:r w:rsidR="006662D4">
              <w:rPr>
                <w:rStyle w:val="CommentReference"/>
              </w:rPr>
              <w:commentReference w:id="85"/>
            </w:r>
          </w:p>
        </w:tc>
        <w:tc>
          <w:tcPr>
            <w:tcW w:w="1890" w:type="dxa"/>
          </w:tcPr>
          <w:p w14:paraId="4F5CD9F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(C)- 14.12</w:t>
            </w:r>
            <w:r w:rsidRPr="00C109C3">
              <w:rPr>
                <w:rFonts w:ascii="Times New Roman" w:hAnsi="Times New Roman" w:cs="Times New Roman"/>
                <w:sz w:val="16"/>
                <w:szCs w:val="16"/>
              </w:rPr>
              <w:br/>
              <w:t>Precipitation (cm)- 0.00</w:t>
            </w:r>
          </w:p>
          <w:p w14:paraId="382344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(KPH)- 11.27</w:t>
            </w:r>
          </w:p>
        </w:tc>
        <w:tc>
          <w:tcPr>
            <w:tcW w:w="4680" w:type="dxa"/>
          </w:tcPr>
          <w:p w14:paraId="3C174023" w14:textId="4FA8D295" w:rsidR="008D7E31" w:rsidRPr="00C109C3" w:rsidRDefault="008D7E31" w:rsidP="008D6B91">
            <w:pPr>
              <w:spacing w:line="360" w:lineRule="auto"/>
              <w:rPr>
                <w:rFonts w:ascii="Times New Roman" w:hAnsi="Times New Roman" w:cs="Times New Roman"/>
                <w:sz w:val="16"/>
                <w:szCs w:val="16"/>
              </w:rPr>
            </w:pPr>
            <w:commentRangeStart w:id="86"/>
            <w:r w:rsidRPr="00C109C3">
              <w:rPr>
                <w:rFonts w:ascii="Times New Roman" w:hAnsi="Times New Roman" w:cs="Times New Roman"/>
                <w:sz w:val="16"/>
                <w:szCs w:val="16"/>
              </w:rPr>
              <w:t>Entity ID</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M_2908356_NW_17_060_20191110 (found in NAIP)</w:t>
            </w:r>
          </w:p>
          <w:p w14:paraId="63045FF8" w14:textId="4FBABCF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9E2A475" w14:textId="49F16E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46CBDD8B" w14:textId="30E7585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5FEEA73" w14:textId="2209354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0.60</w:t>
            </w:r>
          </w:p>
          <w:p w14:paraId="6F750628" w14:textId="43D5648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77A1833" w14:textId="6C7E1C8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21FF5D7B" w14:textId="3D195B8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commentRangeEnd w:id="86"/>
            <w:r w:rsidR="006662D4">
              <w:rPr>
                <w:rStyle w:val="CommentReference"/>
              </w:rPr>
              <w:commentReference w:id="86"/>
            </w:r>
          </w:p>
        </w:tc>
      </w:tr>
    </w:tbl>
    <w:p w14:paraId="34126D7A" w14:textId="3ED24853" w:rsidR="008D7E31" w:rsidRPr="00C109C3" w:rsidRDefault="008D7E31" w:rsidP="008D7E31">
      <w:pPr>
        <w:spacing w:line="360" w:lineRule="auto"/>
        <w:rPr>
          <w:rFonts w:ascii="Times New Roman" w:hAnsi="Times New Roman" w:cs="Times New Roman"/>
        </w:rPr>
      </w:pPr>
      <w:commentRangeStart w:id="87"/>
      <w:r w:rsidRPr="00C109C3">
        <w:rPr>
          <w:rFonts w:ascii="Times New Roman" w:hAnsi="Times New Roman" w:cs="Times New Roman"/>
        </w:rPr>
        <w:t xml:space="preserve">Table </w:t>
      </w:r>
      <w:ins w:id="88" w:author="Mossa,Joann" w:date="2021-01-11T22:05:00Z">
        <w:r w:rsidR="006662D4">
          <w:rPr>
            <w:rFonts w:ascii="Times New Roman" w:hAnsi="Times New Roman" w:cs="Times New Roman"/>
          </w:rPr>
          <w:t>3.</w:t>
        </w:r>
      </w:ins>
      <w:r w:rsidRPr="00C109C3">
        <w:rPr>
          <w:rFonts w:ascii="Times New Roman" w:hAnsi="Times New Roman" w:cs="Times New Roman"/>
        </w:rPr>
        <w:t xml:space="preserve">1- Table of </w:t>
      </w:r>
      <w:r w:rsidR="002C1D3F">
        <w:rPr>
          <w:rFonts w:ascii="Times New Roman" w:hAnsi="Times New Roman" w:cs="Times New Roman"/>
        </w:rPr>
        <w:t>metadata</w:t>
      </w:r>
      <w:r w:rsidRPr="00C109C3">
        <w:rPr>
          <w:rFonts w:ascii="Times New Roman" w:hAnsi="Times New Roman" w:cs="Times New Roman"/>
        </w:rPr>
        <w:t xml:space="preserve"> for each aerial image used in this analysis including date, median river discharge, observed weather, and additional imagery metadata. River discharge information is calculated by data from </w:t>
      </w:r>
      <w:hyperlink r:id="rId39" w:history="1">
        <w:r w:rsidRPr="00C109C3">
          <w:rPr>
            <w:rStyle w:val="Hyperlink"/>
            <w:rFonts w:ascii="Times New Roman" w:hAnsi="Times New Roman" w:cs="Times New Roman"/>
          </w:rPr>
          <w:t>https://tidesandcurrents.noaa.gov/</w:t>
        </w:r>
      </w:hyperlink>
      <w:r w:rsidRPr="00C109C3">
        <w:rPr>
          <w:rFonts w:ascii="Times New Roman" w:hAnsi="Times New Roman" w:cs="Times New Roman"/>
        </w:rPr>
        <w:t xml:space="preserve"> at Cedar Key, Florida Station 8727520, and observed weather provided by </w:t>
      </w:r>
      <w:hyperlink r:id="rId40" w:history="1">
        <w:r w:rsidRPr="00C109C3">
          <w:rPr>
            <w:rStyle w:val="Hyperlink"/>
            <w:rFonts w:ascii="Times New Roman" w:hAnsi="Times New Roman" w:cs="Times New Roman"/>
          </w:rPr>
          <w:t>www.wunderground.com</w:t>
        </w:r>
      </w:hyperlink>
      <w:r w:rsidRPr="00C109C3">
        <w:rPr>
          <w:rFonts w:ascii="Times New Roman" w:hAnsi="Times New Roman" w:cs="Times New Roman"/>
        </w:rPr>
        <w:t xml:space="preserve">. Imagery metadata </w:t>
      </w:r>
      <w:r w:rsidR="002C1D3F">
        <w:rPr>
          <w:rFonts w:ascii="Times New Roman" w:hAnsi="Times New Roman" w:cs="Times New Roman"/>
        </w:rPr>
        <w:t>are</w:t>
      </w:r>
      <w:r w:rsidRPr="00C109C3">
        <w:rPr>
          <w:rFonts w:ascii="Times New Roman" w:hAnsi="Times New Roman" w:cs="Times New Roman"/>
        </w:rPr>
        <w:t xml:space="preserve"> provided by USGS Earth Explorer, </w:t>
      </w:r>
      <w:hyperlink r:id="rId41"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xml:space="preserve"> . </w:t>
      </w:r>
      <w:commentRangeEnd w:id="87"/>
      <w:r w:rsidR="006662D4">
        <w:rPr>
          <w:rStyle w:val="CommentReference"/>
        </w:rPr>
        <w:commentReference w:id="87"/>
      </w:r>
    </w:p>
    <w:p w14:paraId="41FEAF2C" w14:textId="77777777" w:rsidR="008D7E31" w:rsidRPr="00C109C3" w:rsidRDefault="008D7E31" w:rsidP="008D7E31">
      <w:pPr>
        <w:spacing w:line="360" w:lineRule="auto"/>
        <w:rPr>
          <w:rFonts w:ascii="Times New Roman" w:hAnsi="Times New Roman" w:cs="Times New Roman"/>
        </w:rPr>
      </w:pPr>
    </w:p>
    <w:p w14:paraId="7752BC10" w14:textId="77777777" w:rsidR="00525E43" w:rsidRPr="00C109C3" w:rsidRDefault="00525E43" w:rsidP="008D7E31">
      <w:pPr>
        <w:spacing w:line="360" w:lineRule="auto"/>
        <w:ind w:firstLine="720"/>
        <w:rPr>
          <w:rFonts w:ascii="Times New Roman" w:hAnsi="Times New Roman" w:cs="Times New Roman"/>
        </w:rPr>
      </w:pPr>
    </w:p>
    <w:p w14:paraId="414EB7FE" w14:textId="77777777" w:rsidR="00525E43" w:rsidRPr="00C109C3" w:rsidRDefault="00525E43" w:rsidP="008D7E31">
      <w:pPr>
        <w:spacing w:line="360" w:lineRule="auto"/>
        <w:ind w:firstLine="720"/>
        <w:rPr>
          <w:rFonts w:ascii="Times New Roman" w:hAnsi="Times New Roman" w:cs="Times New Roman"/>
        </w:rPr>
      </w:pPr>
    </w:p>
    <w:p w14:paraId="75F31533" w14:textId="77777777" w:rsidR="00525E43" w:rsidRPr="00C109C3" w:rsidRDefault="00525E43" w:rsidP="008D7E31">
      <w:pPr>
        <w:spacing w:line="360" w:lineRule="auto"/>
        <w:ind w:firstLine="720"/>
        <w:rPr>
          <w:rFonts w:ascii="Times New Roman" w:hAnsi="Times New Roman" w:cs="Times New Roman"/>
        </w:rPr>
      </w:pPr>
    </w:p>
    <w:p w14:paraId="6292FA42" w14:textId="51DED2EC"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lastRenderedPageBreak/>
        <w:t>National Agriculture Imagery Program employed sensor types which had three band imagery categorized as RGB (red, green, blue), up until 2007. After 2007, four band color infrared imagery were collected and categorized as CIR/CNIR (red, green, blue, and infrared).  Four band imagery is multispectral, which means the sensors can collect information from several parts of the electromagnetic spectrum. The metadata in Table 1 includes the sensor type associated with each image. Our November 2007 image is the first image in our series which uses color infrared (CIR/CNIR). The advantage of using CIR/CNIR imagery us that it allows the user to view the imagery in a false color for NDVI (Normalized Difference Vegetation Index) analysis. In this analysis our shoreline does need to identify vegetation on the sandy shoreline</w:t>
      </w:r>
      <w:r w:rsidR="00DA5494">
        <w:rPr>
          <w:rFonts w:ascii="Times New Roman" w:hAnsi="Times New Roman" w:cs="Times New Roman"/>
        </w:rPr>
        <w:t>, since there are clear and distinct separation of sand and vegetation</w:t>
      </w:r>
      <w:r w:rsidRPr="00C109C3">
        <w:rPr>
          <w:rFonts w:ascii="Times New Roman" w:hAnsi="Times New Roman" w:cs="Times New Roman"/>
        </w:rPr>
        <w:t xml:space="preserve">.  </w:t>
      </w:r>
    </w:p>
    <w:p w14:paraId="3B97968F" w14:textId="113CC4C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Most GIS software can only display three bands at one time. Vegetation can be seen on Deer </w:t>
      </w:r>
      <w:proofErr w:type="gramStart"/>
      <w:r w:rsidRPr="00C109C3">
        <w:rPr>
          <w:rFonts w:ascii="Times New Roman" w:hAnsi="Times New Roman" w:cs="Times New Roman"/>
        </w:rPr>
        <w:t>island</w:t>
      </w:r>
      <w:proofErr w:type="gramEnd"/>
      <w:r w:rsidRPr="00C109C3">
        <w:rPr>
          <w:rFonts w:ascii="Times New Roman" w:hAnsi="Times New Roman" w:cs="Times New Roman"/>
        </w:rPr>
        <w:t xml:space="preserve"> but it is not necessary for our DSAS analysis because the island vegetation is distinct</w:t>
      </w:r>
      <w:r w:rsidR="001817E0">
        <w:rPr>
          <w:rFonts w:ascii="Times New Roman" w:hAnsi="Times New Roman" w:cs="Times New Roman"/>
        </w:rPr>
        <w:t xml:space="preserve"> and</w:t>
      </w:r>
      <w:r w:rsidRPr="00C109C3">
        <w:rPr>
          <w:rFonts w:ascii="Times New Roman" w:hAnsi="Times New Roman" w:cs="Times New Roman"/>
        </w:rPr>
        <w:t xml:space="preserve"> not integrated into the sandy shoreline. Additionally, the DSAS user manual does not have any recommendations for using or not using true color image composites. To specify a natural </w:t>
      </w:r>
      <w:proofErr w:type="gramStart"/>
      <w:r w:rsidRPr="00C109C3">
        <w:rPr>
          <w:rFonts w:ascii="Times New Roman" w:hAnsi="Times New Roman" w:cs="Times New Roman"/>
        </w:rPr>
        <w:t>color</w:t>
      </w:r>
      <w:proofErr w:type="gramEnd"/>
      <w:r w:rsidRPr="00C109C3">
        <w:rPr>
          <w:rFonts w:ascii="Times New Roman" w:hAnsi="Times New Roman" w:cs="Times New Roman"/>
        </w:rPr>
        <w:t xml:space="preserve"> display the settings in the GIS software should be band 1 set to red, band 2 set to green, and band 3 set to blue. True color in this instance is useful because the </w:t>
      </w:r>
      <w:r w:rsidR="003F51AD">
        <w:rPr>
          <w:rFonts w:ascii="Times New Roman" w:hAnsi="Times New Roman" w:cs="Times New Roman"/>
        </w:rPr>
        <w:t xml:space="preserve">white </w:t>
      </w:r>
      <w:r w:rsidRPr="00C109C3">
        <w:rPr>
          <w:rFonts w:ascii="Times New Roman" w:hAnsi="Times New Roman" w:cs="Times New Roman"/>
        </w:rPr>
        <w:t>sandy shoreline of Deer island is in stark contrast with the dark ocean water</w:t>
      </w:r>
      <w:r w:rsidR="001817E0">
        <w:rPr>
          <w:rFonts w:ascii="Times New Roman" w:hAnsi="Times New Roman" w:cs="Times New Roman"/>
        </w:rPr>
        <w:t xml:space="preserve"> and dark </w:t>
      </w:r>
      <w:r w:rsidR="003F51AD">
        <w:rPr>
          <w:rFonts w:ascii="Times New Roman" w:hAnsi="Times New Roman" w:cs="Times New Roman"/>
        </w:rPr>
        <w:t>vegetation</w:t>
      </w:r>
      <w:r w:rsidRPr="00C109C3">
        <w:rPr>
          <w:rFonts w:ascii="Times New Roman" w:hAnsi="Times New Roman" w:cs="Times New Roman"/>
        </w:rPr>
        <w:t xml:space="preserve">. </w:t>
      </w:r>
      <w:commentRangeStart w:id="89"/>
    </w:p>
    <w:tbl>
      <w:tblPr>
        <w:tblStyle w:val="TableGrid"/>
        <w:tblW w:w="0" w:type="auto"/>
        <w:tblLook w:val="04A0" w:firstRow="1" w:lastRow="0" w:firstColumn="1" w:lastColumn="0" w:noHBand="0" w:noVBand="1"/>
      </w:tblPr>
      <w:tblGrid>
        <w:gridCol w:w="2337"/>
        <w:gridCol w:w="2337"/>
        <w:gridCol w:w="3511"/>
      </w:tblGrid>
      <w:tr w:rsidR="008D7E31" w:rsidRPr="00C109C3" w14:paraId="1119868A" w14:textId="77777777" w:rsidTr="008D6B91">
        <w:tc>
          <w:tcPr>
            <w:tcW w:w="2337" w:type="dxa"/>
          </w:tcPr>
          <w:p w14:paraId="4177CAF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Sensor Type </w:t>
            </w:r>
          </w:p>
        </w:tc>
        <w:tc>
          <w:tcPr>
            <w:tcW w:w="2337" w:type="dxa"/>
          </w:tcPr>
          <w:p w14:paraId="2BB1F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Color and wavelength (µm)</w:t>
            </w:r>
          </w:p>
        </w:tc>
        <w:tc>
          <w:tcPr>
            <w:tcW w:w="3511" w:type="dxa"/>
          </w:tcPr>
          <w:p w14:paraId="669584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Band and color channel to display true color</w:t>
            </w:r>
          </w:p>
        </w:tc>
      </w:tr>
      <w:tr w:rsidR="008D7E31" w:rsidRPr="00C109C3" w14:paraId="674AD24E" w14:textId="77777777" w:rsidTr="008D6B91">
        <w:tc>
          <w:tcPr>
            <w:tcW w:w="2337" w:type="dxa"/>
          </w:tcPr>
          <w:p w14:paraId="1B4B1B1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RGB</w:t>
            </w:r>
          </w:p>
        </w:tc>
        <w:tc>
          <w:tcPr>
            <w:tcW w:w="2337" w:type="dxa"/>
          </w:tcPr>
          <w:p w14:paraId="2B5A718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47C343A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290658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tc>
        <w:tc>
          <w:tcPr>
            <w:tcW w:w="3511" w:type="dxa"/>
          </w:tcPr>
          <w:p w14:paraId="7384888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3E75F51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4E49263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 – Blue channel</w:t>
            </w:r>
          </w:p>
        </w:tc>
      </w:tr>
      <w:tr w:rsidR="008D7E31" w:rsidRPr="00C109C3" w14:paraId="4C157863" w14:textId="77777777" w:rsidTr="008D6B91">
        <w:trPr>
          <w:trHeight w:val="863"/>
        </w:trPr>
        <w:tc>
          <w:tcPr>
            <w:tcW w:w="2337" w:type="dxa"/>
          </w:tcPr>
          <w:p w14:paraId="3C72F6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CIR/ CNIR </w:t>
            </w:r>
          </w:p>
        </w:tc>
        <w:tc>
          <w:tcPr>
            <w:tcW w:w="2337" w:type="dxa"/>
          </w:tcPr>
          <w:p w14:paraId="216718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0B2EC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1DCD05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p w14:paraId="5D52F16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Near Infrared 800–900</w:t>
            </w:r>
          </w:p>
        </w:tc>
        <w:tc>
          <w:tcPr>
            <w:tcW w:w="3511" w:type="dxa"/>
          </w:tcPr>
          <w:p w14:paraId="520521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29EF176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5460D6E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3 – Blue channel </w:t>
            </w:r>
          </w:p>
          <w:p w14:paraId="22204C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 – Near Infrared (not show on screen display)</w:t>
            </w:r>
          </w:p>
        </w:tc>
      </w:tr>
    </w:tbl>
    <w:p w14:paraId="6EB8451B" w14:textId="77777777" w:rsidR="008D7E31" w:rsidRPr="00C109C3" w:rsidRDefault="008D7E31" w:rsidP="008D7E31">
      <w:pPr>
        <w:spacing w:line="360" w:lineRule="auto"/>
        <w:rPr>
          <w:rFonts w:ascii="Times New Roman" w:hAnsi="Times New Roman" w:cs="Times New Roman"/>
        </w:rPr>
      </w:pPr>
    </w:p>
    <w:p w14:paraId="68531FB3" w14:textId="35C7EE5E"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t xml:space="preserve">Table </w:t>
      </w:r>
      <w:ins w:id="90" w:author="Mossa,Joann" w:date="2021-01-11T22:08:00Z">
        <w:r w:rsidR="0078010E">
          <w:rPr>
            <w:rFonts w:ascii="Times New Roman" w:hAnsi="Times New Roman" w:cs="Times New Roman"/>
          </w:rPr>
          <w:t>3.</w:t>
        </w:r>
      </w:ins>
      <w:r w:rsidRPr="00C109C3">
        <w:rPr>
          <w:rFonts w:ascii="Times New Roman" w:hAnsi="Times New Roman" w:cs="Times New Roman"/>
        </w:rPr>
        <w:t xml:space="preserve">2 - </w:t>
      </w:r>
      <w:r w:rsidRPr="00C109C3">
        <w:rPr>
          <w:rFonts w:ascii="Times New Roman" w:hAnsi="Times New Roman" w:cs="Times New Roman"/>
          <w:color w:val="221122"/>
        </w:rPr>
        <w:t>National Agriculture Imagery Program (NAIP) aerial imagery band wavelength ranges in units (µm) (</w:t>
      </w:r>
      <w:hyperlink r:id="rId42" w:history="1">
        <w:r w:rsidRPr="00C109C3">
          <w:rPr>
            <w:rStyle w:val="Hyperlink"/>
            <w:rFonts w:ascii="Times New Roman" w:hAnsi="Times New Roman" w:cs="Times New Roman"/>
          </w:rPr>
          <w:t>https://www.fsa.usda.gov/Assets/USDA-FSA-Public/usdafiles/APFO/support-documents/pdfs/fourband_infosheet_2017.pdf</w:t>
        </w:r>
      </w:hyperlink>
      <w:r w:rsidRPr="00C109C3">
        <w:rPr>
          <w:rFonts w:ascii="Times New Roman" w:hAnsi="Times New Roman" w:cs="Times New Roman"/>
        </w:rPr>
        <w:t>)</w:t>
      </w:r>
      <w:commentRangeEnd w:id="89"/>
      <w:r w:rsidR="0078010E">
        <w:rPr>
          <w:rStyle w:val="CommentReference"/>
        </w:rPr>
        <w:commentReference w:id="89"/>
      </w:r>
    </w:p>
    <w:p w14:paraId="57F40B10"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2.3. Digital Shoreline Analysis System (DSAS)</w:t>
      </w:r>
    </w:p>
    <w:p w14:paraId="48595A60" w14:textId="7181A542"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The DSAS is a GIS-based system created and maintained by USGS (United States Geological Survey). For this analysis</w:t>
      </w:r>
      <w:ins w:id="91" w:author="Mossa,Joann" w:date="2021-01-11T22:22:00Z">
        <w:r w:rsidR="00150138">
          <w:rPr>
            <w:rFonts w:ascii="Times New Roman" w:hAnsi="Times New Roman" w:cs="Times New Roman"/>
          </w:rPr>
          <w:t>,</w:t>
        </w:r>
      </w:ins>
      <w:r w:rsidRPr="00C109C3">
        <w:rPr>
          <w:rFonts w:ascii="Times New Roman" w:hAnsi="Times New Roman" w:cs="Times New Roman"/>
        </w:rPr>
        <w:t xml:space="preserve"> the DSAS ArcMap© extension was used. The DSAS extension casts transects along the baselines (starting point for transects) and measures the gaps between the shoreline positions during defined years. Baselines are constructed by the user, and in this analysis was created using the Buffer tool in ArcMap©.  These shoreline positions provide the basic data needed to calculate their shifts. One of each type of change metric (as described in the DSAS Overview, </w:t>
      </w:r>
      <w:hyperlink r:id="rId43" w:history="1">
        <w:r w:rsidRPr="00C109C3">
          <w:rPr>
            <w:rStyle w:val="Hyperlink"/>
            <w:rFonts w:ascii="Times New Roman" w:hAnsi="Times New Roman" w:cs="Times New Roman"/>
          </w:rPr>
          <w:t>https://pubs.usgs.gov/of/2018/1179/ofr20181179.pdf</w:t>
        </w:r>
      </w:hyperlink>
      <w:r w:rsidRPr="00C109C3">
        <w:rPr>
          <w:rStyle w:val="Hyperlink"/>
          <w:rFonts w:ascii="Times New Roman" w:hAnsi="Times New Roman" w:cs="Times New Roman"/>
        </w:rPr>
        <w:t>)</w:t>
      </w:r>
      <w:r w:rsidRPr="00C109C3">
        <w:rPr>
          <w:rFonts w:ascii="Times New Roman" w:hAnsi="Times New Roman" w:cs="Times New Roman"/>
        </w:rPr>
        <w:t xml:space="preserve"> was used in this analysis, a LRR (Linear Regression Rate) for statistical analysis and the Net Shoreline Movement (NSM) calculation for the distance measurement. A</w:t>
      </w:r>
      <w:r w:rsidR="00727C80">
        <w:rPr>
          <w:rFonts w:ascii="Times New Roman" w:hAnsi="Times New Roman" w:cs="Times New Roman"/>
        </w:rPr>
        <w:t xml:space="preserve"> LRR </w:t>
      </w:r>
      <w:r w:rsidRPr="00C109C3">
        <w:rPr>
          <w:rFonts w:ascii="Times New Roman" w:hAnsi="Times New Roman" w:cs="Times New Roman"/>
        </w:rPr>
        <w:t>can be ascertained by fitting a least-squares regression line to every shoreline point in a transect. The regression line is positioned so that the sum of the squared residuals is at its most minimal</w:t>
      </w:r>
      <w:r w:rsidR="00727C80">
        <w:rPr>
          <w:rFonts w:ascii="Times New Roman" w:hAnsi="Times New Roman" w:cs="Times New Roman"/>
        </w:rPr>
        <w:t xml:space="preserve"> value</w:t>
      </w:r>
      <w:r w:rsidRPr="00C109C3">
        <w:rPr>
          <w:rFonts w:ascii="Times New Roman" w:hAnsi="Times New Roman" w:cs="Times New Roman"/>
        </w:rPr>
        <w:t xml:space="preserve">. The linear regression rate is the slope of the regression line.  The NSM is the distance between the oldest shoreline portion to the youngest shoreline position for each transect, calculated in meters. The LRR statistic was used because all the data provided is </w:t>
      </w:r>
      <w:r w:rsidR="00727C80">
        <w:rPr>
          <w:rFonts w:ascii="Times New Roman" w:hAnsi="Times New Roman" w:cs="Times New Roman"/>
        </w:rPr>
        <w:t>can be used</w:t>
      </w:r>
      <w:r w:rsidRPr="00C109C3">
        <w:rPr>
          <w:rFonts w:ascii="Times New Roman" w:hAnsi="Times New Roman" w:cs="Times New Roman"/>
        </w:rPr>
        <w:t xml:space="preserve"> regardless of accuracy, and the calculations </w:t>
      </w:r>
      <w:r w:rsidR="00727C80">
        <w:rPr>
          <w:rFonts w:ascii="Times New Roman" w:hAnsi="Times New Roman" w:cs="Times New Roman"/>
        </w:rPr>
        <w:t>are</w:t>
      </w:r>
      <w:r w:rsidRPr="00C109C3">
        <w:rPr>
          <w:rFonts w:ascii="Times New Roman" w:hAnsi="Times New Roman" w:cs="Times New Roman"/>
        </w:rPr>
        <w:t xml:space="preserve"> based on accepted statistical notions. In contra</w:t>
      </w:r>
      <w:ins w:id="92" w:author="Mossa,Joann" w:date="2021-01-11T22:23:00Z">
        <w:r w:rsidR="00150138">
          <w:rPr>
            <w:rFonts w:ascii="Times New Roman" w:hAnsi="Times New Roman" w:cs="Times New Roman"/>
          </w:rPr>
          <w:t>s</w:t>
        </w:r>
      </w:ins>
      <w:del w:id="93" w:author="Mossa,Joann" w:date="2021-01-11T22:23:00Z">
        <w:r w:rsidRPr="00C109C3" w:rsidDel="00150138">
          <w:rPr>
            <w:rFonts w:ascii="Times New Roman" w:hAnsi="Times New Roman" w:cs="Times New Roman"/>
          </w:rPr>
          <w:delText>c</w:delText>
        </w:r>
      </w:del>
      <w:r w:rsidRPr="00C109C3">
        <w:rPr>
          <w:rFonts w:ascii="Times New Roman" w:hAnsi="Times New Roman" w:cs="Times New Roman"/>
        </w:rPr>
        <w:t>t</w:t>
      </w:r>
      <w:ins w:id="94" w:author="Mossa,Joann" w:date="2021-01-11T22:23:00Z">
        <w:r w:rsidR="00150138">
          <w:rPr>
            <w:rFonts w:ascii="Times New Roman" w:hAnsi="Times New Roman" w:cs="Times New Roman"/>
          </w:rPr>
          <w:t>,</w:t>
        </w:r>
      </w:ins>
      <w:r w:rsidRPr="00C109C3">
        <w:rPr>
          <w:rFonts w:ascii="Times New Roman" w:hAnsi="Times New Roman" w:cs="Times New Roman"/>
        </w:rPr>
        <w:t xml:space="preserve"> NSM statistics only require the baseline position and the last shoreline position to make its calculations. The justification for using NSM statistics is to know the total measurement of erosion and/or accretion, which has high biological significance </w:t>
      </w:r>
      <w:r w:rsidR="00727C80">
        <w:rPr>
          <w:rFonts w:ascii="Times New Roman" w:hAnsi="Times New Roman" w:cs="Times New Roman"/>
        </w:rPr>
        <w:t>since this fine scale of analysis has not been</w:t>
      </w:r>
      <w:r w:rsidRPr="00C109C3">
        <w:rPr>
          <w:rFonts w:ascii="Times New Roman" w:hAnsi="Times New Roman" w:cs="Times New Roman"/>
        </w:rPr>
        <w:t xml:space="preserve"> conducted </w:t>
      </w:r>
      <w:r w:rsidR="0016678F">
        <w:rPr>
          <w:rFonts w:ascii="Times New Roman" w:hAnsi="Times New Roman" w:cs="Times New Roman"/>
        </w:rPr>
        <w:t xml:space="preserve">in this study area. </w:t>
      </w:r>
      <w:r w:rsidRPr="00C109C3">
        <w:rPr>
          <w:rFonts w:ascii="Times New Roman" w:hAnsi="Times New Roman" w:cs="Times New Roman"/>
        </w:rPr>
        <w:t xml:space="preserve"> </w:t>
      </w:r>
    </w:p>
    <w:p w14:paraId="26ECEE7E" w14:textId="4629164B"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analysis generates transects which are perpendicular to the reference user created </w:t>
      </w:r>
      <w:commentRangeStart w:id="95"/>
      <w:r w:rsidRPr="00C109C3">
        <w:rPr>
          <w:rFonts w:ascii="Times New Roman" w:hAnsi="Times New Roman" w:cs="Times New Roman"/>
        </w:rPr>
        <w:t xml:space="preserve">baseline (Figure </w:t>
      </w:r>
      <w:ins w:id="96" w:author="Mossa,Joann" w:date="2021-01-11T22:24:00Z">
        <w:r w:rsidR="00150138">
          <w:rPr>
            <w:rFonts w:ascii="Times New Roman" w:hAnsi="Times New Roman" w:cs="Times New Roman"/>
          </w:rPr>
          <w:t>3.</w:t>
        </w:r>
      </w:ins>
      <w:r w:rsidRPr="00C109C3">
        <w:rPr>
          <w:rFonts w:ascii="Times New Roman" w:hAnsi="Times New Roman" w:cs="Times New Roman"/>
        </w:rPr>
        <w:t xml:space="preserve">6).  </w:t>
      </w:r>
      <w:commentRangeEnd w:id="95"/>
      <w:r w:rsidR="00150138">
        <w:rPr>
          <w:rStyle w:val="CommentReference"/>
        </w:rPr>
        <w:commentReference w:id="95"/>
      </w:r>
      <w:r w:rsidRPr="00C109C3">
        <w:rPr>
          <w:rFonts w:ascii="Times New Roman" w:hAnsi="Times New Roman" w:cs="Times New Roman"/>
        </w:rPr>
        <w:t xml:space="preserve">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also generate forecasted transects for10- and/or 20-year projections. </w:t>
      </w:r>
    </w:p>
    <w:p w14:paraId="6A86148A"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5408" behindDoc="0" locked="0" layoutInCell="1" allowOverlap="1" wp14:anchorId="274DC774" wp14:editId="6DE98794">
            <wp:simplePos x="0" y="0"/>
            <wp:positionH relativeFrom="margin">
              <wp:posOffset>540385</wp:posOffset>
            </wp:positionH>
            <wp:positionV relativeFrom="paragraph">
              <wp:posOffset>36086</wp:posOffset>
            </wp:positionV>
            <wp:extent cx="4071620" cy="2655570"/>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1620"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9C3">
        <w:rPr>
          <w:rFonts w:ascii="Times New Roman" w:hAnsi="Times New Roman" w:cs="Times New Roman"/>
        </w:rPr>
        <w:t>Figure 6 -  Example of DSAS transect casting (</w:t>
      </w:r>
      <w:hyperlink r:id="rId45" w:anchor="qt-science_center_objects" w:history="1">
        <w:r w:rsidRPr="00C109C3">
          <w:rPr>
            <w:rStyle w:val="Hyperlink"/>
            <w:rFonts w:ascii="Times New Roman" w:hAnsi="Times New Roman" w:cs="Times New Roman"/>
          </w:rPr>
          <w:t>https://www.usgs.gov/centers/whcmsc/science/digital-shoreline-analysis-system-dsas?qt-science_center_objects=0#qt-science_center_objects</w:t>
        </w:r>
      </w:hyperlink>
      <w:r w:rsidRPr="00C109C3">
        <w:rPr>
          <w:rFonts w:ascii="Times New Roman" w:hAnsi="Times New Roman" w:cs="Times New Roman"/>
        </w:rPr>
        <w:t xml:space="preserve">) </w:t>
      </w:r>
    </w:p>
    <w:p w14:paraId="34CED7E3" w14:textId="762E0385"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ab/>
        <w:t>The DSAS calculations require an operational workflow to gather and create the necessary components.  The components needed are shoreline baselines, additional shorelines of interest (varying in different time periods), DSAS transects (which are cast some the baseline and intersect the additional shorelines positions), measurement distances, measurement points, and shoreline uncertainty. All objects used in the DSAS are stored in an ArcMap© Personal Geodatabase, as per USGS requirements for this analysis. The DSAS operational workflow includes the following steps: (1) Set default parameters and fields to created shoreline and baseline layers, transects, shoreline calculations, metadata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Shoreline forecasting for a 10 and/or 20 year forecast.</w:t>
      </w:r>
    </w:p>
    <w:p w14:paraId="5671D263" w14:textId="77777777" w:rsidR="00B62B76" w:rsidRPr="00C109C3" w:rsidRDefault="00B62B76" w:rsidP="008D7E31">
      <w:pPr>
        <w:spacing w:line="360" w:lineRule="auto"/>
        <w:rPr>
          <w:rFonts w:ascii="Times New Roman" w:hAnsi="Times New Roman" w:cs="Times New Roman"/>
          <w:b/>
          <w:bCs/>
          <w:i/>
          <w:iCs/>
        </w:rPr>
      </w:pPr>
    </w:p>
    <w:p w14:paraId="73E1EB59" w14:textId="77777777" w:rsidR="00EA5B4E" w:rsidRDefault="00EA5B4E" w:rsidP="008D7E31">
      <w:pPr>
        <w:spacing w:line="360" w:lineRule="auto"/>
        <w:rPr>
          <w:rFonts w:ascii="Times New Roman" w:hAnsi="Times New Roman" w:cs="Times New Roman"/>
          <w:b/>
          <w:bCs/>
          <w:i/>
          <w:iCs/>
        </w:rPr>
      </w:pPr>
    </w:p>
    <w:p w14:paraId="7748E6AB" w14:textId="77777777" w:rsidR="00EA5B4E" w:rsidRDefault="00EA5B4E" w:rsidP="008D7E31">
      <w:pPr>
        <w:spacing w:line="360" w:lineRule="auto"/>
        <w:rPr>
          <w:rFonts w:ascii="Times New Roman" w:hAnsi="Times New Roman" w:cs="Times New Roman"/>
          <w:b/>
          <w:bCs/>
          <w:i/>
          <w:iCs/>
        </w:rPr>
      </w:pPr>
    </w:p>
    <w:p w14:paraId="7E3CEC90" w14:textId="3D0EAE7E"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2.4 DSAS parameters and selections</w:t>
      </w:r>
    </w:p>
    <w:p w14:paraId="024C4CFF" w14:textId="7AC51DFC"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Selected NAIP </w:t>
      </w:r>
      <w:proofErr w:type="spellStart"/>
      <w:r w:rsidRPr="00C109C3">
        <w:rPr>
          <w:rFonts w:ascii="Times New Roman" w:hAnsi="Times New Roman" w:cs="Times New Roman"/>
        </w:rPr>
        <w:t>Geotiff</w:t>
      </w:r>
      <w:proofErr w:type="spellEnd"/>
      <w:r w:rsidRPr="00C109C3">
        <w:rPr>
          <w:rFonts w:ascii="Times New Roman" w:hAnsi="Times New Roman" w:cs="Times New Roman"/>
        </w:rPr>
        <w:t xml:space="preserve"> aerial imagery were in the Universal Transverse Mercator (UTM) coordinate system, Zone 17 North and in the 1983 North American Datum (NAD83) (Table 1). Using ESRI’s ArcCatalog© and ArcMap©, </w:t>
      </w:r>
      <w:commentRangeStart w:id="97"/>
      <w:r w:rsidRPr="00C109C3">
        <w:rPr>
          <w:rFonts w:ascii="Times New Roman" w:hAnsi="Times New Roman" w:cs="Times New Roman"/>
        </w:rPr>
        <w:t xml:space="preserve">separate shapefiles for each aerial image’s shoreline was create, traced, and digitized. </w:t>
      </w:r>
      <w:commentRangeEnd w:id="97"/>
      <w:r w:rsidR="00CC2D4A">
        <w:rPr>
          <w:rStyle w:val="CommentReference"/>
        </w:rPr>
        <w:commentReference w:id="97"/>
      </w:r>
      <w:r w:rsidRPr="00C109C3">
        <w:rPr>
          <w:rFonts w:ascii="Times New Roman" w:hAnsi="Times New Roman" w:cs="Times New Roman"/>
        </w:rPr>
        <w:t xml:space="preserve">Shorelines were then merged into a new single shapefile using the ArcMap© Merge tool. The ArcMap© Buffer tool was used to create a new shapefile that contained a 100-meter buffer around each shoreline in the new merged shorelines shapefile. A section of the buffer was selected to act as the baseline for transect casting for the DSAS calculations.  The baseline selected can be found on the east side of Deer Island and is entirely inland. Both a baseline shapefile and merged shoreline shapefile are required for DSAS calculations (Figure 7, Inputs). </w:t>
      </w:r>
    </w:p>
    <w:p w14:paraId="44328FB4" w14:textId="5B816323"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parameters set for this analysis were a 20-meter transect spacing, a 2000-meter search distance for shorelines, and a smoothing distance of 500 meters. A 20-meter transect spacing was the minimum transect spacing allowed for the size of the study site. A 2000-meter search distance </w:t>
      </w:r>
      <w:r w:rsidR="00A52368">
        <w:rPr>
          <w:rFonts w:ascii="Times New Roman" w:hAnsi="Times New Roman" w:cs="Times New Roman"/>
        </w:rPr>
        <w:t xml:space="preserve">looked </w:t>
      </w:r>
      <w:r w:rsidRPr="00C109C3">
        <w:rPr>
          <w:rFonts w:ascii="Times New Roman" w:hAnsi="Times New Roman" w:cs="Times New Roman"/>
        </w:rPr>
        <w:t xml:space="preserve">for shorelines 2000 meters way from the baseline. A smoothing distance is a user- specified smoothing value which can facilitate and orthogonal transect intersect by creating a baseline (which is not displayed in the final product). The intention of the smoothing distance is to prevent transects from intersecting with one another when there is a curve in the baseline. The larger the smoothing distance results in a longer reference line and produce more uniform transect orientations, which is recommended for smaller shorelines. The default setting for 90% confidence interval too calculate LRR and NSM rates remain unchanged. </w:t>
      </w:r>
    </w:p>
    <w:p w14:paraId="62BFC7A7" w14:textId="77777777"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noProof/>
        </w:rPr>
        <w:lastRenderedPageBreak/>
        <w:drawing>
          <wp:inline distT="0" distB="0" distL="0" distR="0" wp14:anchorId="33031BD2" wp14:editId="194F263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25B4BA6"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7 - DSAS components and operational workflow. </w:t>
      </w:r>
    </w:p>
    <w:p w14:paraId="418535AF" w14:textId="77777777" w:rsidR="00B62B76" w:rsidRPr="00C109C3" w:rsidRDefault="00B62B76" w:rsidP="008D7E31">
      <w:pPr>
        <w:spacing w:line="360" w:lineRule="auto"/>
        <w:rPr>
          <w:rFonts w:ascii="Times New Roman" w:hAnsi="Times New Roman" w:cs="Times New Roman"/>
          <w:b/>
          <w:bCs/>
        </w:rPr>
      </w:pPr>
    </w:p>
    <w:p w14:paraId="3A86231D" w14:textId="3E042ED3"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3. Results </w:t>
      </w:r>
    </w:p>
    <w:p w14:paraId="46FDEBFF" w14:textId="48096191" w:rsidR="008D7E31" w:rsidRPr="00C109C3" w:rsidRDefault="008D7E31" w:rsidP="008D7E31">
      <w:pPr>
        <w:spacing w:line="360" w:lineRule="auto"/>
        <w:ind w:firstLine="720"/>
        <w:rPr>
          <w:rFonts w:ascii="Times New Roman" w:hAnsi="Times New Roman" w:cs="Times New Roman"/>
          <w:noProof/>
        </w:rPr>
      </w:pPr>
      <w:r w:rsidRPr="00C109C3">
        <w:rPr>
          <w:rFonts w:ascii="Times New Roman" w:hAnsi="Times New Roman" w:cs="Times New Roman"/>
          <w:noProof/>
        </w:rPr>
        <w:t>The calculations for the shoreline analysis are displayed in a black and white colorramp. The LRR color</w:t>
      </w:r>
      <w:ins w:id="98" w:author="Mossa,Joann" w:date="2021-01-11T23:05:00Z">
        <w:r w:rsidR="00996CCB">
          <w:rPr>
            <w:rFonts w:ascii="Times New Roman" w:hAnsi="Times New Roman" w:cs="Times New Roman"/>
            <w:noProof/>
          </w:rPr>
          <w:t>r</w:t>
        </w:r>
      </w:ins>
      <w:r w:rsidRPr="00C109C3">
        <w:rPr>
          <w:rFonts w:ascii="Times New Roman" w:hAnsi="Times New Roman" w:cs="Times New Roman"/>
          <w:noProof/>
        </w:rPr>
        <w:t>amp displays rates of change of meters per year. The NSM color</w:t>
      </w:r>
      <w:ins w:id="99" w:author="Mossa,Joann" w:date="2021-01-11T23:05:00Z">
        <w:r w:rsidR="00996CCB">
          <w:rPr>
            <w:rFonts w:ascii="Times New Roman" w:hAnsi="Times New Roman" w:cs="Times New Roman"/>
            <w:noProof/>
          </w:rPr>
          <w:t>r</w:t>
        </w:r>
      </w:ins>
      <w:r w:rsidRPr="00C109C3">
        <w:rPr>
          <w:rFonts w:ascii="Times New Roman" w:hAnsi="Times New Roman" w:cs="Times New Roman"/>
          <w:noProof/>
        </w:rPr>
        <w:t xml:space="preserve">amp displays the distance of measurements in meters. The DSAS calculations follows the standard that a negative rate implies erosion and a positivie rate implies accretion. The interpretation of the results go as follows. </w:t>
      </w:r>
    </w:p>
    <w:p w14:paraId="16537506" w14:textId="77777777" w:rsidR="008D7E31" w:rsidRPr="00C109C3" w:rsidRDefault="008D7E31" w:rsidP="008D7E31">
      <w:pPr>
        <w:spacing w:line="360" w:lineRule="auto"/>
        <w:rPr>
          <w:rFonts w:ascii="Times New Roman" w:hAnsi="Times New Roman" w:cs="Times New Roman"/>
          <w:b/>
          <w:bCs/>
          <w:i/>
          <w:iCs/>
          <w:noProof/>
        </w:rPr>
      </w:pPr>
    </w:p>
    <w:p w14:paraId="45536CC5" w14:textId="77777777" w:rsidR="003E1D11" w:rsidRPr="00C109C3" w:rsidRDefault="003E1D11" w:rsidP="008D7E31">
      <w:pPr>
        <w:spacing w:line="360" w:lineRule="auto"/>
        <w:rPr>
          <w:rFonts w:ascii="Times New Roman" w:hAnsi="Times New Roman" w:cs="Times New Roman"/>
          <w:b/>
          <w:bCs/>
          <w:i/>
          <w:iCs/>
          <w:noProof/>
        </w:rPr>
      </w:pPr>
    </w:p>
    <w:p w14:paraId="1ABD236D" w14:textId="7F419228"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lastRenderedPageBreak/>
        <w:t xml:space="preserve">3.1 Shoreline analysis from </w:t>
      </w:r>
      <w:r w:rsidRPr="00C109C3">
        <w:rPr>
          <w:rFonts w:ascii="Times New Roman" w:hAnsi="Times New Roman" w:cs="Times New Roman"/>
          <w:b/>
          <w:bCs/>
          <w:i/>
          <w:iCs/>
        </w:rPr>
        <w:t>1994-2007</w:t>
      </w:r>
    </w:p>
    <w:p w14:paraId="6504C192" w14:textId="4DDFD524" w:rsidR="008D7E31" w:rsidRPr="00C109C3" w:rsidRDefault="00A8507A" w:rsidP="008D7E31">
      <w:pPr>
        <w:spacing w:line="360" w:lineRule="auto"/>
        <w:ind w:firstLine="720"/>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4624" behindDoc="0" locked="0" layoutInCell="1" allowOverlap="1" wp14:anchorId="6112F708" wp14:editId="4CC72917">
            <wp:simplePos x="0" y="0"/>
            <wp:positionH relativeFrom="margin">
              <wp:align>left</wp:align>
            </wp:positionH>
            <wp:positionV relativeFrom="paragraph">
              <wp:posOffset>3281045</wp:posOffset>
            </wp:positionV>
            <wp:extent cx="2944495" cy="3810635"/>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4495" cy="38106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00"/>
      <w:commentRangeStart w:id="101"/>
      <w:r w:rsidR="008D7E31" w:rsidRPr="00C109C3">
        <w:rPr>
          <w:rFonts w:ascii="Times New Roman" w:hAnsi="Times New Roman" w:cs="Times New Roman"/>
          <w:b/>
          <w:bCs/>
          <w:i/>
          <w:iCs/>
          <w:noProof/>
        </w:rPr>
        <w:drawing>
          <wp:anchor distT="0" distB="0" distL="114300" distR="114300" simplePos="0" relativeHeight="251673600" behindDoc="0" locked="0" layoutInCell="1" allowOverlap="1" wp14:anchorId="0C7A37DF" wp14:editId="5BE56520">
            <wp:simplePos x="0" y="0"/>
            <wp:positionH relativeFrom="margin">
              <wp:posOffset>3111051</wp:posOffset>
            </wp:positionH>
            <wp:positionV relativeFrom="paragraph">
              <wp:posOffset>3186766</wp:posOffset>
            </wp:positionV>
            <wp:extent cx="3051810" cy="3950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1810" cy="39503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00"/>
      <w:r w:rsidR="000620C5">
        <w:rPr>
          <w:rStyle w:val="CommentReference"/>
        </w:rPr>
        <w:commentReference w:id="100"/>
      </w:r>
      <w:commentRangeEnd w:id="101"/>
      <w:r w:rsidR="000620C5">
        <w:rPr>
          <w:rStyle w:val="CommentReference"/>
        </w:rPr>
        <w:commentReference w:id="101"/>
      </w:r>
      <w:r w:rsidR="008D7E31" w:rsidRPr="00C109C3">
        <w:rPr>
          <w:rFonts w:ascii="Times New Roman" w:hAnsi="Times New Roman" w:cs="Times New Roman"/>
        </w:rPr>
        <w:t xml:space="preserve">The DSAS results, Figure 8 (left) display that there </w:t>
      </w:r>
      <w:r w:rsidR="00A52368">
        <w:rPr>
          <w:rFonts w:ascii="Times New Roman" w:hAnsi="Times New Roman" w:cs="Times New Roman"/>
        </w:rPr>
        <w:t>were more negative</w:t>
      </w:r>
      <w:r w:rsidR="008D7E31" w:rsidRPr="00C109C3">
        <w:rPr>
          <w:rFonts w:ascii="Times New Roman" w:hAnsi="Times New Roman" w:cs="Times New Roman"/>
        </w:rPr>
        <w:t xml:space="preserve"> LRR rates</w:t>
      </w:r>
      <w:r w:rsidR="002412F5">
        <w:rPr>
          <w:rFonts w:ascii="Times New Roman" w:hAnsi="Times New Roman" w:cs="Times New Roman"/>
        </w:rPr>
        <w:t xml:space="preserve"> (Table 3, left)</w:t>
      </w:r>
      <w:ins w:id="102" w:author="Mossa,Joann" w:date="2021-01-14T19:34:00Z">
        <w:r w:rsidR="009F4F21">
          <w:rPr>
            <w:rFonts w:ascii="Times New Roman" w:hAnsi="Times New Roman" w:cs="Times New Roman"/>
          </w:rPr>
          <w:t xml:space="preserve"> than positive LRR rates</w:t>
        </w:r>
      </w:ins>
      <w:r w:rsidR="008D7E31" w:rsidRPr="00C109C3">
        <w:rPr>
          <w:rFonts w:ascii="Times New Roman" w:hAnsi="Times New Roman" w:cs="Times New Roman"/>
        </w:rPr>
        <w:t>. The LRR erosion rates (Table 3, left) range from -5.0 to -3.0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and the highest LRR accretion rates range from 3.0 to 4.0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The most frequent LRR rate is -2.0 to -1.0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30.5% of all transects calculated. The least frequent LRR rates are the accretion rates between -0.5 to 0.5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25.6% of all transects calculated. For the NSM (Table 3, right), the highest erosion distance measurements range from to -</w:t>
      </w:r>
      <w:commentRangeStart w:id="103"/>
      <w:r w:rsidR="008D7E31" w:rsidRPr="00C109C3">
        <w:rPr>
          <w:rFonts w:ascii="Times New Roman" w:hAnsi="Times New Roman" w:cs="Times New Roman"/>
        </w:rPr>
        <w:t xml:space="preserve">35.9 meters (n= 10) and the maximum accretion distance measurements range from 4.3 to 6.4 meters (n= 1).  The </w:t>
      </w:r>
      <w:commentRangeEnd w:id="103"/>
      <w:r w:rsidR="00996CCB">
        <w:rPr>
          <w:rStyle w:val="CommentReference"/>
        </w:rPr>
        <w:commentReference w:id="103"/>
      </w:r>
      <w:r w:rsidR="008D7E31" w:rsidRPr="00C109C3">
        <w:rPr>
          <w:rFonts w:ascii="Times New Roman" w:hAnsi="Times New Roman" w:cs="Times New Roman"/>
        </w:rPr>
        <w:t xml:space="preserve">most frequent NSM distance is -10.0 to 2.2 meters accounting for 29.3% of all transects calculated. The least frequent NSM distance is the accretion distance between 4.3 to 6.4 meters accounting for 1.2% of all transects calculated.  In the NSM analysis, there is only one transect line that falls in the maximum range of accretion, all other transects are displaying low to moderate erosion meter measurements. </w:t>
      </w:r>
      <w:commentRangeStart w:id="104"/>
    </w:p>
    <w:commentRangeEnd w:id="104"/>
    <w:p w14:paraId="0282E7FE" w14:textId="678B6754" w:rsidR="008D7E31" w:rsidRPr="00C109C3" w:rsidRDefault="00324D0F" w:rsidP="008D7E31">
      <w:pPr>
        <w:spacing w:line="360" w:lineRule="auto"/>
        <w:ind w:firstLine="720"/>
        <w:rPr>
          <w:rFonts w:ascii="Times New Roman" w:hAnsi="Times New Roman" w:cs="Times New Roman"/>
        </w:rPr>
      </w:pPr>
      <w:r>
        <w:rPr>
          <w:rStyle w:val="CommentReference"/>
        </w:rPr>
        <w:commentReference w:id="104"/>
      </w:r>
    </w:p>
    <w:tbl>
      <w:tblPr>
        <w:tblStyle w:val="TableGrid"/>
        <w:tblpPr w:leftFromText="180" w:rightFromText="180" w:vertAnchor="text" w:horzAnchor="margin" w:tblpY="1801"/>
        <w:tblOverlap w:val="never"/>
        <w:tblW w:w="0" w:type="auto"/>
        <w:tblLayout w:type="fixed"/>
        <w:tblLook w:val="04A0" w:firstRow="1" w:lastRow="0" w:firstColumn="1" w:lastColumn="0" w:noHBand="0" w:noVBand="1"/>
      </w:tblPr>
      <w:tblGrid>
        <w:gridCol w:w="1779"/>
        <w:gridCol w:w="1233"/>
        <w:gridCol w:w="1302"/>
      </w:tblGrid>
      <w:tr w:rsidR="00027977" w:rsidRPr="00C109C3" w14:paraId="233156C7" w14:textId="77777777" w:rsidTr="00027977">
        <w:trPr>
          <w:trHeight w:val="439"/>
        </w:trPr>
        <w:tc>
          <w:tcPr>
            <w:tcW w:w="1779" w:type="dxa"/>
          </w:tcPr>
          <w:p w14:paraId="3DBF8A0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Range (LRR)</w:t>
            </w:r>
          </w:p>
        </w:tc>
        <w:tc>
          <w:tcPr>
            <w:tcW w:w="1233" w:type="dxa"/>
          </w:tcPr>
          <w:p w14:paraId="781EFB7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57A2FF8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6BE50DFC" w14:textId="77777777" w:rsidTr="00027977">
        <w:trPr>
          <w:trHeight w:val="396"/>
        </w:trPr>
        <w:tc>
          <w:tcPr>
            <w:tcW w:w="1779" w:type="dxa"/>
          </w:tcPr>
          <w:p w14:paraId="36DAD26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-5.0 &lt; LRR &lt;= -3.0</w:t>
            </w:r>
          </w:p>
        </w:tc>
        <w:tc>
          <w:tcPr>
            <w:tcW w:w="1233" w:type="dxa"/>
          </w:tcPr>
          <w:p w14:paraId="03C5B5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52BE5C3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027977" w:rsidRPr="00C109C3" w14:paraId="5549935A" w14:textId="77777777" w:rsidTr="00027977">
        <w:trPr>
          <w:trHeight w:val="409"/>
        </w:trPr>
        <w:tc>
          <w:tcPr>
            <w:tcW w:w="1779" w:type="dxa"/>
          </w:tcPr>
          <w:p w14:paraId="4D56727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0872D54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386D545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027977" w:rsidRPr="00C109C3" w14:paraId="4D4DB601" w14:textId="77777777" w:rsidTr="00027977">
        <w:trPr>
          <w:trHeight w:val="396"/>
        </w:trPr>
        <w:tc>
          <w:tcPr>
            <w:tcW w:w="1779" w:type="dxa"/>
          </w:tcPr>
          <w:p w14:paraId="02A6C64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5312534F" w14:textId="77777777" w:rsidR="00027977" w:rsidRPr="00C109C3" w:rsidRDefault="00027977" w:rsidP="00027977">
            <w:pPr>
              <w:tabs>
                <w:tab w:val="left" w:pos="526"/>
              </w:tabs>
              <w:spacing w:line="360" w:lineRule="auto"/>
              <w:rPr>
                <w:rFonts w:ascii="Times New Roman" w:hAnsi="Times New Roman" w:cs="Times New Roman"/>
                <w:sz w:val="16"/>
                <w:szCs w:val="16"/>
              </w:rPr>
            </w:pPr>
            <w:r w:rsidRPr="00C109C3">
              <w:rPr>
                <w:rFonts w:ascii="Times New Roman" w:hAnsi="Times New Roman" w:cs="Times New Roman"/>
                <w:sz w:val="16"/>
                <w:szCs w:val="16"/>
              </w:rPr>
              <w:t>25</w:t>
            </w:r>
          </w:p>
        </w:tc>
        <w:tc>
          <w:tcPr>
            <w:tcW w:w="1302" w:type="dxa"/>
          </w:tcPr>
          <w:p w14:paraId="0112E7A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30.5%</w:t>
            </w:r>
          </w:p>
        </w:tc>
      </w:tr>
      <w:tr w:rsidR="00027977" w:rsidRPr="00C109C3" w14:paraId="64BC9833" w14:textId="77777777" w:rsidTr="00027977">
        <w:trPr>
          <w:trHeight w:val="396"/>
        </w:trPr>
        <w:tc>
          <w:tcPr>
            <w:tcW w:w="1779" w:type="dxa"/>
          </w:tcPr>
          <w:p w14:paraId="394C110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3635A4C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17</w:t>
            </w:r>
          </w:p>
        </w:tc>
        <w:tc>
          <w:tcPr>
            <w:tcW w:w="1302" w:type="dxa"/>
          </w:tcPr>
          <w:p w14:paraId="42FFA729"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20.7%</w:t>
            </w:r>
          </w:p>
        </w:tc>
      </w:tr>
      <w:tr w:rsidR="00027977" w:rsidRPr="00C109C3" w14:paraId="6D20A8D6" w14:textId="77777777" w:rsidTr="00027977">
        <w:trPr>
          <w:trHeight w:val="409"/>
        </w:trPr>
        <w:tc>
          <w:tcPr>
            <w:tcW w:w="1779" w:type="dxa"/>
          </w:tcPr>
          <w:p w14:paraId="3227C1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3A2CD3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64AA1C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027977" w:rsidRPr="00C109C3" w14:paraId="795A16F7" w14:textId="77777777" w:rsidTr="00027977">
        <w:trPr>
          <w:trHeight w:val="396"/>
        </w:trPr>
        <w:tc>
          <w:tcPr>
            <w:tcW w:w="1779" w:type="dxa"/>
          </w:tcPr>
          <w:p w14:paraId="18F9FF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9DCB77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3770D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13697F2" w14:textId="77777777" w:rsidTr="00027977">
        <w:trPr>
          <w:trHeight w:val="396"/>
        </w:trPr>
        <w:tc>
          <w:tcPr>
            <w:tcW w:w="1779" w:type="dxa"/>
          </w:tcPr>
          <w:p w14:paraId="102FEE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19D3018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EEDBB4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FE1501C" w14:textId="77777777" w:rsidTr="00027977">
        <w:trPr>
          <w:trHeight w:val="409"/>
        </w:trPr>
        <w:tc>
          <w:tcPr>
            <w:tcW w:w="1779" w:type="dxa"/>
          </w:tcPr>
          <w:p w14:paraId="766FC9C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399C86E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4EF000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5964E05C" w14:textId="77777777" w:rsidTr="00027977">
        <w:trPr>
          <w:trHeight w:val="396"/>
        </w:trPr>
        <w:tc>
          <w:tcPr>
            <w:tcW w:w="1779" w:type="dxa"/>
          </w:tcPr>
          <w:p w14:paraId="21CAF8C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02B76D8D"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51F2599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p w14:paraId="4A0C7610" w14:textId="5FF3371A" w:rsidR="008D7E31" w:rsidRPr="00C109C3" w:rsidRDefault="00027977" w:rsidP="008D7E31">
      <w:pPr>
        <w:spacing w:line="360" w:lineRule="auto"/>
        <w:rPr>
          <w:rFonts w:ascii="Times New Roman" w:hAnsi="Times New Roman" w:cs="Times New Roman"/>
        </w:rPr>
      </w:pPr>
      <w:commentRangeStart w:id="105"/>
      <w:r w:rsidRPr="00C109C3">
        <w:rPr>
          <w:rFonts w:ascii="Times New Roman" w:hAnsi="Times New Roman" w:cs="Times New Roman"/>
        </w:rPr>
        <w:t xml:space="preserve"> </w:t>
      </w:r>
      <w:r w:rsidR="008D7E31" w:rsidRPr="00C109C3">
        <w:rPr>
          <w:rFonts w:ascii="Times New Roman" w:hAnsi="Times New Roman" w:cs="Times New Roman"/>
        </w:rPr>
        <w:t xml:space="preserve">Figure 8 - Results of Linear Regression Rates model (left) and Net Shoreline Movement model (right). Shorelines are located on the west side of each panel. Baselines are located on the east side of each panel. The imagery used in this analysis is from 1994-2007. </w:t>
      </w:r>
      <w:commentRangeEnd w:id="105"/>
      <w:r w:rsidR="00324D0F">
        <w:rPr>
          <w:rStyle w:val="CommentReference"/>
        </w:rPr>
        <w:commentReference w:id="105"/>
      </w:r>
      <w:commentRangeStart w:id="106"/>
    </w:p>
    <w:tbl>
      <w:tblPr>
        <w:tblStyle w:val="TableGrid"/>
        <w:tblpPr w:leftFromText="180" w:rightFromText="180" w:vertAnchor="text" w:horzAnchor="page" w:tblpX="6671" w:tblpY="-13"/>
        <w:tblW w:w="0" w:type="auto"/>
        <w:tblLayout w:type="fixed"/>
        <w:tblLook w:val="04A0" w:firstRow="1" w:lastRow="0" w:firstColumn="1" w:lastColumn="0" w:noHBand="0" w:noVBand="1"/>
      </w:tblPr>
      <w:tblGrid>
        <w:gridCol w:w="1268"/>
        <w:gridCol w:w="879"/>
        <w:gridCol w:w="1538"/>
      </w:tblGrid>
      <w:tr w:rsidR="00027977" w:rsidRPr="00C109C3" w14:paraId="3931875B" w14:textId="77777777" w:rsidTr="00027977">
        <w:trPr>
          <w:trHeight w:val="366"/>
        </w:trPr>
        <w:tc>
          <w:tcPr>
            <w:tcW w:w="1268" w:type="dxa"/>
          </w:tcPr>
          <w:p w14:paraId="0E80551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879" w:type="dxa"/>
          </w:tcPr>
          <w:p w14:paraId="6C4CBE1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538" w:type="dxa"/>
          </w:tcPr>
          <w:p w14:paraId="5724C8A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4C7AC470" w14:textId="77777777" w:rsidTr="00027977">
        <w:trPr>
          <w:trHeight w:val="330"/>
        </w:trPr>
        <w:tc>
          <w:tcPr>
            <w:tcW w:w="1268" w:type="dxa"/>
          </w:tcPr>
          <w:p w14:paraId="3C2270B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-70.5 &lt;NSM &lt;= -35.9</w:t>
            </w:r>
          </w:p>
        </w:tc>
        <w:tc>
          <w:tcPr>
            <w:tcW w:w="879" w:type="dxa"/>
          </w:tcPr>
          <w:p w14:paraId="104C1C3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538" w:type="dxa"/>
          </w:tcPr>
          <w:p w14:paraId="52E23E3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027977" w:rsidRPr="00C109C3" w14:paraId="1FC99409" w14:textId="77777777" w:rsidTr="00027977">
        <w:trPr>
          <w:trHeight w:val="341"/>
        </w:trPr>
        <w:tc>
          <w:tcPr>
            <w:tcW w:w="1268" w:type="dxa"/>
          </w:tcPr>
          <w:p w14:paraId="1CCED67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-35.9 &lt;NSM &lt;= -23.9</w:t>
            </w:r>
          </w:p>
        </w:tc>
        <w:tc>
          <w:tcPr>
            <w:tcW w:w="879" w:type="dxa"/>
          </w:tcPr>
          <w:p w14:paraId="4605EAD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13</w:t>
            </w:r>
          </w:p>
        </w:tc>
        <w:tc>
          <w:tcPr>
            <w:tcW w:w="1538" w:type="dxa"/>
          </w:tcPr>
          <w:p w14:paraId="6C0F3DF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15.9%</w:t>
            </w:r>
          </w:p>
        </w:tc>
      </w:tr>
      <w:tr w:rsidR="00027977" w:rsidRPr="00C109C3" w14:paraId="25D812C3" w14:textId="77777777" w:rsidTr="00027977">
        <w:trPr>
          <w:trHeight w:val="330"/>
        </w:trPr>
        <w:tc>
          <w:tcPr>
            <w:tcW w:w="1268" w:type="dxa"/>
          </w:tcPr>
          <w:p w14:paraId="1340EC9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-23.9 &lt;NSM &lt;= -12.0</w:t>
            </w:r>
          </w:p>
        </w:tc>
        <w:tc>
          <w:tcPr>
            <w:tcW w:w="879" w:type="dxa"/>
          </w:tcPr>
          <w:p w14:paraId="3CC250F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26</w:t>
            </w:r>
          </w:p>
        </w:tc>
        <w:tc>
          <w:tcPr>
            <w:tcW w:w="1538" w:type="dxa"/>
          </w:tcPr>
          <w:p w14:paraId="05A8552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31.7%</w:t>
            </w:r>
          </w:p>
        </w:tc>
      </w:tr>
      <w:tr w:rsidR="00027977" w:rsidRPr="00C109C3" w14:paraId="77F94535" w14:textId="77777777" w:rsidTr="00027977">
        <w:trPr>
          <w:trHeight w:val="330"/>
        </w:trPr>
        <w:tc>
          <w:tcPr>
            <w:tcW w:w="1268" w:type="dxa"/>
          </w:tcPr>
          <w:p w14:paraId="6D5488E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-12.0 &lt;NSM &lt;=-10.0</w:t>
            </w:r>
          </w:p>
        </w:tc>
        <w:tc>
          <w:tcPr>
            <w:tcW w:w="879" w:type="dxa"/>
          </w:tcPr>
          <w:p w14:paraId="5F14B3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538" w:type="dxa"/>
          </w:tcPr>
          <w:p w14:paraId="3824D48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027977" w:rsidRPr="00C109C3" w14:paraId="3A2355AF" w14:textId="77777777" w:rsidTr="00027977">
        <w:trPr>
          <w:trHeight w:val="341"/>
        </w:trPr>
        <w:tc>
          <w:tcPr>
            <w:tcW w:w="1268" w:type="dxa"/>
          </w:tcPr>
          <w:p w14:paraId="30E0F51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2.2</w:t>
            </w:r>
          </w:p>
        </w:tc>
        <w:tc>
          <w:tcPr>
            <w:tcW w:w="879" w:type="dxa"/>
          </w:tcPr>
          <w:p w14:paraId="41286B4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c>
          <w:tcPr>
            <w:tcW w:w="1538" w:type="dxa"/>
          </w:tcPr>
          <w:p w14:paraId="46A81B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29.3%</w:t>
            </w:r>
          </w:p>
        </w:tc>
      </w:tr>
      <w:tr w:rsidR="00027977" w:rsidRPr="00C109C3" w14:paraId="0DD8DFCB" w14:textId="77777777" w:rsidTr="00027977">
        <w:trPr>
          <w:trHeight w:val="330"/>
        </w:trPr>
        <w:tc>
          <w:tcPr>
            <w:tcW w:w="1268" w:type="dxa"/>
          </w:tcPr>
          <w:p w14:paraId="789AF3B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2.2 &lt;NSM &lt;= 4.3</w:t>
            </w:r>
          </w:p>
        </w:tc>
        <w:tc>
          <w:tcPr>
            <w:tcW w:w="879" w:type="dxa"/>
          </w:tcPr>
          <w:p w14:paraId="6B85795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538" w:type="dxa"/>
          </w:tcPr>
          <w:p w14:paraId="7A8CFD2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027977" w:rsidRPr="00C109C3" w14:paraId="6DD94645" w14:textId="77777777" w:rsidTr="00027977">
        <w:trPr>
          <w:trHeight w:val="330"/>
        </w:trPr>
        <w:tc>
          <w:tcPr>
            <w:tcW w:w="1268" w:type="dxa"/>
          </w:tcPr>
          <w:p w14:paraId="540E36C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4.3 &lt;NSM &lt;= 6.4</w:t>
            </w:r>
          </w:p>
        </w:tc>
        <w:tc>
          <w:tcPr>
            <w:tcW w:w="879" w:type="dxa"/>
          </w:tcPr>
          <w:p w14:paraId="405752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538" w:type="dxa"/>
          </w:tcPr>
          <w:p w14:paraId="7115D6A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0FF028F5" w14:textId="77777777" w:rsidR="008D7E31" w:rsidRPr="00C109C3" w:rsidRDefault="008D7E31" w:rsidP="008D7E31">
      <w:pPr>
        <w:spacing w:line="360" w:lineRule="auto"/>
        <w:ind w:firstLine="720"/>
        <w:rPr>
          <w:rFonts w:ascii="Times New Roman" w:hAnsi="Times New Roman" w:cs="Times New Roman"/>
        </w:rPr>
      </w:pPr>
    </w:p>
    <w:p w14:paraId="3EB30C64" w14:textId="77777777" w:rsidR="00027977" w:rsidRPr="00C109C3" w:rsidRDefault="00027977" w:rsidP="008D7E31">
      <w:pPr>
        <w:spacing w:line="360" w:lineRule="auto"/>
        <w:rPr>
          <w:rFonts w:ascii="Times New Roman" w:hAnsi="Times New Roman" w:cs="Times New Roman"/>
        </w:rPr>
      </w:pPr>
    </w:p>
    <w:p w14:paraId="75C5FD62" w14:textId="77777777" w:rsidR="00027977" w:rsidRPr="00C109C3" w:rsidRDefault="00027977" w:rsidP="008D7E31">
      <w:pPr>
        <w:spacing w:line="360" w:lineRule="auto"/>
        <w:rPr>
          <w:rFonts w:ascii="Times New Roman" w:hAnsi="Times New Roman" w:cs="Times New Roman"/>
        </w:rPr>
      </w:pPr>
    </w:p>
    <w:p w14:paraId="06FD9A08" w14:textId="77777777" w:rsidR="00EA5B4E" w:rsidRDefault="00EA5B4E" w:rsidP="008D7E31">
      <w:pPr>
        <w:spacing w:line="360" w:lineRule="auto"/>
        <w:rPr>
          <w:rFonts w:ascii="Times New Roman" w:hAnsi="Times New Roman" w:cs="Times New Roman"/>
        </w:rPr>
      </w:pPr>
    </w:p>
    <w:p w14:paraId="1C6121AF" w14:textId="77777777" w:rsidR="00EA5B4E" w:rsidRDefault="00EA5B4E" w:rsidP="008D7E31">
      <w:pPr>
        <w:spacing w:line="360" w:lineRule="auto"/>
        <w:rPr>
          <w:rFonts w:ascii="Times New Roman" w:hAnsi="Times New Roman" w:cs="Times New Roman"/>
        </w:rPr>
      </w:pPr>
    </w:p>
    <w:p w14:paraId="5BD5A855" w14:textId="77777777" w:rsidR="00EA5B4E" w:rsidRDefault="00EA5B4E" w:rsidP="008D7E31">
      <w:pPr>
        <w:spacing w:line="360" w:lineRule="auto"/>
        <w:rPr>
          <w:rFonts w:ascii="Times New Roman" w:hAnsi="Times New Roman" w:cs="Times New Roman"/>
        </w:rPr>
      </w:pPr>
    </w:p>
    <w:p w14:paraId="72F342CF" w14:textId="77777777" w:rsidR="00EA5B4E" w:rsidRDefault="00EA5B4E" w:rsidP="008D7E31">
      <w:pPr>
        <w:spacing w:line="360" w:lineRule="auto"/>
        <w:rPr>
          <w:rFonts w:ascii="Times New Roman" w:hAnsi="Times New Roman" w:cs="Times New Roman"/>
        </w:rPr>
      </w:pPr>
    </w:p>
    <w:p w14:paraId="199F4372" w14:textId="77777777" w:rsidR="00EA5B4E" w:rsidRDefault="00EA5B4E" w:rsidP="008D7E31">
      <w:pPr>
        <w:spacing w:line="360" w:lineRule="auto"/>
        <w:rPr>
          <w:rFonts w:ascii="Times New Roman" w:hAnsi="Times New Roman" w:cs="Times New Roman"/>
        </w:rPr>
      </w:pPr>
    </w:p>
    <w:p w14:paraId="12CE2180" w14:textId="77777777" w:rsidR="00EA5B4E" w:rsidRDefault="00EA5B4E" w:rsidP="008D7E31">
      <w:pPr>
        <w:spacing w:line="360" w:lineRule="auto"/>
        <w:rPr>
          <w:rFonts w:ascii="Times New Roman" w:hAnsi="Times New Roman" w:cs="Times New Roman"/>
        </w:rPr>
      </w:pPr>
    </w:p>
    <w:p w14:paraId="42C3AA18" w14:textId="77777777" w:rsidR="00EA5B4E" w:rsidRDefault="00EA5B4E" w:rsidP="008D7E31">
      <w:pPr>
        <w:spacing w:line="360" w:lineRule="auto"/>
        <w:rPr>
          <w:rFonts w:ascii="Times New Roman" w:hAnsi="Times New Roman" w:cs="Times New Roman"/>
        </w:rPr>
      </w:pPr>
    </w:p>
    <w:p w14:paraId="19188D61" w14:textId="77777777" w:rsidR="00EA5B4E" w:rsidRDefault="00EA5B4E" w:rsidP="008D7E31">
      <w:pPr>
        <w:spacing w:line="360" w:lineRule="auto"/>
        <w:rPr>
          <w:rFonts w:ascii="Times New Roman" w:hAnsi="Times New Roman" w:cs="Times New Roman"/>
        </w:rPr>
      </w:pPr>
    </w:p>
    <w:p w14:paraId="0B5FEDEA" w14:textId="67614171"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3-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1994-2007 LRR rates (left) and NSM distance (right). </w:t>
      </w:r>
      <w:commentRangeEnd w:id="106"/>
      <w:r w:rsidR="00324D0F">
        <w:rPr>
          <w:rStyle w:val="CommentReference"/>
        </w:rPr>
        <w:commentReference w:id="106"/>
      </w:r>
    </w:p>
    <w:p w14:paraId="7A36D23E" w14:textId="77777777" w:rsidR="008D7E31" w:rsidRPr="00C109C3" w:rsidRDefault="008D7E31" w:rsidP="008D7E31">
      <w:pPr>
        <w:spacing w:line="360" w:lineRule="auto"/>
        <w:ind w:firstLine="720"/>
        <w:rPr>
          <w:rFonts w:ascii="Times New Roman" w:hAnsi="Times New Roman" w:cs="Times New Roman"/>
        </w:rPr>
      </w:pPr>
    </w:p>
    <w:p w14:paraId="242C831F" w14:textId="77777777" w:rsidR="008D7E31" w:rsidRPr="00C109C3" w:rsidRDefault="008D7E31" w:rsidP="008D7E31">
      <w:pPr>
        <w:spacing w:line="360" w:lineRule="auto"/>
        <w:ind w:firstLine="720"/>
        <w:rPr>
          <w:rFonts w:ascii="Times New Roman" w:hAnsi="Times New Roman" w:cs="Times New Roman"/>
        </w:rPr>
      </w:pPr>
    </w:p>
    <w:p w14:paraId="5AAEF3A2" w14:textId="77777777" w:rsidR="008D7E31" w:rsidRPr="00C109C3" w:rsidRDefault="008D7E31" w:rsidP="008D7E31">
      <w:pPr>
        <w:spacing w:line="360" w:lineRule="auto"/>
        <w:rPr>
          <w:rFonts w:ascii="Times New Roman" w:hAnsi="Times New Roman" w:cs="Times New Roman"/>
          <w:b/>
          <w:bCs/>
          <w:i/>
          <w:iCs/>
          <w:noProof/>
        </w:rPr>
      </w:pPr>
    </w:p>
    <w:p w14:paraId="6D9A4A1C" w14:textId="77777777" w:rsidR="008D7E31" w:rsidRPr="00C109C3" w:rsidRDefault="008D7E31" w:rsidP="008D7E31">
      <w:pPr>
        <w:spacing w:line="360" w:lineRule="auto"/>
        <w:rPr>
          <w:rFonts w:ascii="Times New Roman" w:hAnsi="Times New Roman" w:cs="Times New Roman"/>
          <w:b/>
          <w:bCs/>
          <w:i/>
          <w:iCs/>
          <w:noProof/>
        </w:rPr>
      </w:pPr>
    </w:p>
    <w:p w14:paraId="0945DD46" w14:textId="77777777" w:rsidR="00EA5B4E" w:rsidRDefault="00EA5B4E" w:rsidP="008D7E31">
      <w:pPr>
        <w:spacing w:line="360" w:lineRule="auto"/>
        <w:rPr>
          <w:rFonts w:ascii="Times New Roman" w:hAnsi="Times New Roman" w:cs="Times New Roman"/>
          <w:b/>
          <w:bCs/>
          <w:i/>
          <w:iCs/>
          <w:noProof/>
        </w:rPr>
      </w:pPr>
    </w:p>
    <w:p w14:paraId="531A09E2" w14:textId="5DF48958"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noProof/>
        </w:rPr>
        <w:lastRenderedPageBreak/>
        <w:t xml:space="preserve">3.2 Shoreline analysis from </w:t>
      </w:r>
      <w:bookmarkStart w:id="107" w:name="_Hlk47708813"/>
      <w:r w:rsidRPr="00C109C3">
        <w:rPr>
          <w:rFonts w:ascii="Times New Roman" w:hAnsi="Times New Roman" w:cs="Times New Roman"/>
          <w:b/>
          <w:bCs/>
          <w:i/>
          <w:iCs/>
        </w:rPr>
        <w:t>2010-2019</w:t>
      </w:r>
      <w:bookmarkEnd w:id="107"/>
    </w:p>
    <w:p w14:paraId="28FA0ABB" w14:textId="5A054323" w:rsidR="008D7E31" w:rsidRPr="00C109C3" w:rsidRDefault="00A8507A" w:rsidP="008D7E31">
      <w:pPr>
        <w:spacing w:line="360" w:lineRule="auto"/>
        <w:ind w:firstLine="720"/>
        <w:rPr>
          <w:rFonts w:ascii="Times New Roman" w:hAnsi="Times New Roman" w:cs="Times New Roman"/>
        </w:rPr>
      </w:pPr>
      <w:commentRangeStart w:id="108"/>
      <w:r w:rsidRPr="00C109C3">
        <w:rPr>
          <w:rFonts w:ascii="Times New Roman" w:hAnsi="Times New Roman" w:cs="Times New Roman"/>
          <w:noProof/>
        </w:rPr>
        <w:drawing>
          <wp:anchor distT="0" distB="0" distL="114300" distR="114300" simplePos="0" relativeHeight="251676672" behindDoc="0" locked="0" layoutInCell="1" allowOverlap="1" wp14:anchorId="225102E3" wp14:editId="59A5CA7E">
            <wp:simplePos x="0" y="0"/>
            <wp:positionH relativeFrom="margin">
              <wp:posOffset>-69850</wp:posOffset>
            </wp:positionH>
            <wp:positionV relativeFrom="paragraph">
              <wp:posOffset>4230445</wp:posOffset>
            </wp:positionV>
            <wp:extent cx="2787015" cy="36061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7015" cy="360616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08"/>
      <w:r w:rsidR="00442B81">
        <w:rPr>
          <w:rStyle w:val="CommentReference"/>
        </w:rPr>
        <w:commentReference w:id="108"/>
      </w:r>
      <w:r w:rsidRPr="00C109C3">
        <w:rPr>
          <w:rFonts w:ascii="Times New Roman" w:hAnsi="Times New Roman" w:cs="Times New Roman"/>
          <w:noProof/>
        </w:rPr>
        <w:drawing>
          <wp:anchor distT="0" distB="0" distL="114300" distR="114300" simplePos="0" relativeHeight="251675648" behindDoc="0" locked="0" layoutInCell="1" allowOverlap="1" wp14:anchorId="0889A232" wp14:editId="6EAFF5AD">
            <wp:simplePos x="0" y="0"/>
            <wp:positionH relativeFrom="margin">
              <wp:posOffset>2985135</wp:posOffset>
            </wp:positionH>
            <wp:positionV relativeFrom="paragraph">
              <wp:posOffset>4217110</wp:posOffset>
            </wp:positionV>
            <wp:extent cx="2794000" cy="361696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400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rPr>
        <w:t xml:space="preserve">The results displayed in Figure 9 demonstrate a different outcome compared to Figure </w:t>
      </w:r>
      <w:r w:rsidR="002412F5">
        <w:rPr>
          <w:rFonts w:ascii="Times New Roman" w:hAnsi="Times New Roman" w:cs="Times New Roman"/>
        </w:rPr>
        <w:t xml:space="preserve">8 (LRR and NSM from </w:t>
      </w:r>
      <w:r w:rsidR="002412F5" w:rsidRPr="00C109C3">
        <w:rPr>
          <w:rFonts w:ascii="Times New Roman" w:hAnsi="Times New Roman" w:cs="Times New Roman"/>
        </w:rPr>
        <w:t>1994-2007</w:t>
      </w:r>
      <w:r w:rsidR="002412F5">
        <w:rPr>
          <w:rFonts w:ascii="Times New Roman" w:hAnsi="Times New Roman" w:cs="Times New Roman"/>
        </w:rPr>
        <w:t>)</w:t>
      </w:r>
      <w:r w:rsidR="008D7E31" w:rsidRPr="00C109C3">
        <w:rPr>
          <w:rFonts w:ascii="Times New Roman" w:hAnsi="Times New Roman" w:cs="Times New Roman"/>
        </w:rPr>
        <w:t>. The erosion LRR rates (Table 4, left) in this analysis range from -3.0 to -4.0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and the highest LRR accretion rates range from 3.0 to 4.0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xml:space="preserve">). The LRR erosion rates during 2010-2019 </w:t>
      </w:r>
      <w:r w:rsidR="002412F5">
        <w:rPr>
          <w:rFonts w:ascii="Times New Roman" w:hAnsi="Times New Roman" w:cs="Times New Roman"/>
        </w:rPr>
        <w:t>are not as high a negative rate compared to the LRR rates of</w:t>
      </w:r>
      <w:r w:rsidR="008D7E31" w:rsidRPr="00C109C3">
        <w:rPr>
          <w:rFonts w:ascii="Times New Roman" w:hAnsi="Times New Roman" w:cs="Times New Roman"/>
        </w:rPr>
        <w:t xml:space="preserve"> 1994-2007. The most frequent LRR rate is -1.0 to -2.0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28% of all transects calculated. The least frequent LRR rates are the accretion rates between 1.0 to 2.0 (m/</w:t>
      </w:r>
      <w:proofErr w:type="spellStart"/>
      <w:r w:rsidR="008D7E31" w:rsidRPr="00C109C3">
        <w:rPr>
          <w:rFonts w:ascii="Times New Roman" w:hAnsi="Times New Roman" w:cs="Times New Roman"/>
        </w:rPr>
        <w:t>yr</w:t>
      </w:r>
      <w:proofErr w:type="spellEnd"/>
      <w:r w:rsidR="008D7E31" w:rsidRPr="00C109C3">
        <w:rPr>
          <w:rFonts w:ascii="Times New Roman" w:hAnsi="Times New Roman" w:cs="Times New Roman"/>
        </w:rPr>
        <w:t>) accounting for 1.2% of all transects calculated. For the NSM (Table 4, right), the highest erosion distance measurements range from -20.41 to -41.8 meters (n= 6) and the maximum accretion distance measurements range from 8.7 to 9.9 meters (n= 4).  The most frequent NSM distance is -6.7 to 2.9 meters accounting for 25.6% of all transects calculated. The least frequent NSM distance is the accretion distance between 8.7 to 9.9 meters accounting for 4.9% of all transects calculated. The figure above depicts Deer Island as having moderate to high LRR erosion rates</w:t>
      </w:r>
      <w:r w:rsidR="002412F5">
        <w:rPr>
          <w:rFonts w:ascii="Times New Roman" w:hAnsi="Times New Roman" w:cs="Times New Roman"/>
        </w:rPr>
        <w:t xml:space="preserve"> (calculated in this time frame)</w:t>
      </w:r>
      <w:r w:rsidR="008D7E31" w:rsidRPr="00C109C3">
        <w:rPr>
          <w:rFonts w:ascii="Times New Roman" w:hAnsi="Times New Roman" w:cs="Times New Roman"/>
        </w:rPr>
        <w:t xml:space="preserve">, while the NSM shows accretion in the center of the island with some acute </w:t>
      </w:r>
      <w:commentRangeStart w:id="109"/>
      <w:r w:rsidR="008D7E31" w:rsidRPr="00C109C3">
        <w:rPr>
          <w:rFonts w:ascii="Times New Roman" w:hAnsi="Times New Roman" w:cs="Times New Roman"/>
        </w:rPr>
        <w:t xml:space="preserve">high erosion locations in the north and south end of the island. </w:t>
      </w:r>
      <w:commentRangeEnd w:id="109"/>
      <w:r w:rsidR="00442B81">
        <w:rPr>
          <w:rStyle w:val="CommentReference"/>
        </w:rPr>
        <w:commentReference w:id="109"/>
      </w:r>
    </w:p>
    <w:p w14:paraId="1B7A636E" w14:textId="77777777" w:rsidR="008D7E31" w:rsidRPr="00C109C3" w:rsidRDefault="008D7E31" w:rsidP="008D7E31">
      <w:pPr>
        <w:spacing w:line="360" w:lineRule="auto"/>
        <w:rPr>
          <w:rFonts w:ascii="Times New Roman" w:hAnsi="Times New Roman" w:cs="Times New Roman"/>
        </w:rPr>
      </w:pPr>
      <w:commentRangeStart w:id="110"/>
      <w:r w:rsidRPr="00C109C3">
        <w:rPr>
          <w:rFonts w:ascii="Times New Roman" w:hAnsi="Times New Roman" w:cs="Times New Roman"/>
        </w:rPr>
        <w:lastRenderedPageBreak/>
        <w:t xml:space="preserve">Figure 9- Results of Linear Regression Rates model (left) and Net Shoreline Movement model (right). Shorelines are located on the west side of each panel. Baselines are located on the east side of each panel. The imagery used in this analysis is from 2010-2019. </w:t>
      </w:r>
      <w:commentRangeEnd w:id="110"/>
      <w:r w:rsidR="000620C5">
        <w:rPr>
          <w:rStyle w:val="CommentReference"/>
        </w:rPr>
        <w:commentReference w:id="110"/>
      </w:r>
    </w:p>
    <w:p w14:paraId="41452EFB" w14:textId="77777777" w:rsidR="008D7E31" w:rsidRPr="00C109C3" w:rsidRDefault="008D7E31" w:rsidP="008D7E31">
      <w:pPr>
        <w:spacing w:line="360" w:lineRule="auto"/>
        <w:ind w:firstLine="720"/>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779"/>
        <w:gridCol w:w="1233"/>
        <w:gridCol w:w="1302"/>
      </w:tblGrid>
      <w:tr w:rsidR="008D7E31" w:rsidRPr="00C109C3" w14:paraId="35DFA834" w14:textId="77777777" w:rsidTr="008D6B91">
        <w:trPr>
          <w:trHeight w:val="439"/>
        </w:trPr>
        <w:tc>
          <w:tcPr>
            <w:tcW w:w="1779" w:type="dxa"/>
          </w:tcPr>
          <w:p w14:paraId="162819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(LRR)</w:t>
            </w:r>
          </w:p>
        </w:tc>
        <w:tc>
          <w:tcPr>
            <w:tcW w:w="1233" w:type="dxa"/>
          </w:tcPr>
          <w:p w14:paraId="1B6B92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08DA32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1944C5D1" w14:textId="77777777" w:rsidTr="008D6B91">
        <w:trPr>
          <w:trHeight w:val="396"/>
        </w:trPr>
        <w:tc>
          <w:tcPr>
            <w:tcW w:w="1779" w:type="dxa"/>
          </w:tcPr>
          <w:p w14:paraId="6044960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423C5AC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2073E5D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69D541EA" w14:textId="77777777" w:rsidTr="008D6B91">
        <w:trPr>
          <w:trHeight w:val="409"/>
        </w:trPr>
        <w:tc>
          <w:tcPr>
            <w:tcW w:w="1779" w:type="dxa"/>
          </w:tcPr>
          <w:p w14:paraId="7E65A7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1CDA01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727767C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3833DF8F" w14:textId="77777777" w:rsidTr="008D6B91">
        <w:trPr>
          <w:trHeight w:val="396"/>
        </w:trPr>
        <w:tc>
          <w:tcPr>
            <w:tcW w:w="1779" w:type="dxa"/>
          </w:tcPr>
          <w:p w14:paraId="354E9B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23A9BFE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4232F6D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EB8E936" w14:textId="77777777" w:rsidTr="008D6B91">
        <w:trPr>
          <w:trHeight w:val="396"/>
        </w:trPr>
        <w:tc>
          <w:tcPr>
            <w:tcW w:w="1779" w:type="dxa"/>
          </w:tcPr>
          <w:p w14:paraId="391441C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592D089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w:t>
            </w:r>
          </w:p>
        </w:tc>
        <w:tc>
          <w:tcPr>
            <w:tcW w:w="1302" w:type="dxa"/>
          </w:tcPr>
          <w:p w14:paraId="2FAEC49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9.8%</w:t>
            </w:r>
          </w:p>
        </w:tc>
      </w:tr>
      <w:tr w:rsidR="008D7E31" w:rsidRPr="00C109C3" w14:paraId="5B5B56F2" w14:textId="77777777" w:rsidTr="008D6B91">
        <w:trPr>
          <w:trHeight w:val="409"/>
        </w:trPr>
        <w:tc>
          <w:tcPr>
            <w:tcW w:w="1779" w:type="dxa"/>
          </w:tcPr>
          <w:p w14:paraId="76D7AF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4B6E2D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5CCA639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01AE684A" w14:textId="77777777" w:rsidTr="008D6B91">
        <w:trPr>
          <w:trHeight w:val="396"/>
        </w:trPr>
        <w:tc>
          <w:tcPr>
            <w:tcW w:w="1779" w:type="dxa"/>
          </w:tcPr>
          <w:p w14:paraId="5A23598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192D90A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0413AB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8D7E31" w:rsidRPr="00C109C3" w14:paraId="294377D8" w14:textId="77777777" w:rsidTr="008D6B91">
        <w:trPr>
          <w:trHeight w:val="396"/>
        </w:trPr>
        <w:tc>
          <w:tcPr>
            <w:tcW w:w="1779" w:type="dxa"/>
          </w:tcPr>
          <w:p w14:paraId="1AE3A13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29ABCB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302" w:type="dxa"/>
          </w:tcPr>
          <w:p w14:paraId="3EAA60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13878E02" w14:textId="77777777" w:rsidTr="008D6B91">
        <w:trPr>
          <w:trHeight w:val="409"/>
        </w:trPr>
        <w:tc>
          <w:tcPr>
            <w:tcW w:w="1779" w:type="dxa"/>
          </w:tcPr>
          <w:p w14:paraId="1C595F4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2BA9F1E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1B1F8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4D02A96B" w14:textId="77777777" w:rsidTr="008D6B91">
        <w:trPr>
          <w:trHeight w:val="396"/>
        </w:trPr>
        <w:tc>
          <w:tcPr>
            <w:tcW w:w="1779" w:type="dxa"/>
          </w:tcPr>
          <w:p w14:paraId="525F9B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38E3F11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1BA611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margin" w:tblpXSpec="right" w:tblpY="-5423"/>
        <w:tblW w:w="0" w:type="auto"/>
        <w:tblLayout w:type="fixed"/>
        <w:tblLook w:val="04A0" w:firstRow="1" w:lastRow="0" w:firstColumn="1" w:lastColumn="0" w:noHBand="0" w:noVBand="1"/>
      </w:tblPr>
      <w:tblGrid>
        <w:gridCol w:w="1779"/>
        <w:gridCol w:w="1233"/>
        <w:gridCol w:w="1302"/>
      </w:tblGrid>
      <w:tr w:rsidR="00BC61FC" w:rsidRPr="00C109C3" w14:paraId="057C3A29" w14:textId="77777777" w:rsidTr="00BC61FC">
        <w:trPr>
          <w:trHeight w:val="439"/>
        </w:trPr>
        <w:tc>
          <w:tcPr>
            <w:tcW w:w="1779" w:type="dxa"/>
          </w:tcPr>
          <w:p w14:paraId="0C1A086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233" w:type="dxa"/>
          </w:tcPr>
          <w:p w14:paraId="5DC06CF2"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A20557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BC61FC" w:rsidRPr="00C109C3" w14:paraId="52A1E303" w14:textId="77777777" w:rsidTr="00BC61FC">
        <w:trPr>
          <w:trHeight w:val="396"/>
        </w:trPr>
        <w:tc>
          <w:tcPr>
            <w:tcW w:w="1779" w:type="dxa"/>
          </w:tcPr>
          <w:p w14:paraId="09CFEEA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-41.8 &lt;NSM &lt;= -20.1</w:t>
            </w:r>
          </w:p>
        </w:tc>
        <w:tc>
          <w:tcPr>
            <w:tcW w:w="1233" w:type="dxa"/>
          </w:tcPr>
          <w:p w14:paraId="0902E8D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4FAA483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BC61FC" w:rsidRPr="00C109C3" w14:paraId="6E4F38D0" w14:textId="77777777" w:rsidTr="00BC61FC">
        <w:trPr>
          <w:trHeight w:val="409"/>
        </w:trPr>
        <w:tc>
          <w:tcPr>
            <w:tcW w:w="1779" w:type="dxa"/>
          </w:tcPr>
          <w:p w14:paraId="278ED34A"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-20.1 &lt;NSM &lt;= -13.4</w:t>
            </w:r>
          </w:p>
        </w:tc>
        <w:tc>
          <w:tcPr>
            <w:tcW w:w="1233" w:type="dxa"/>
          </w:tcPr>
          <w:p w14:paraId="2D4C989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6E87E45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BC61FC" w:rsidRPr="00C109C3" w14:paraId="493FC521" w14:textId="77777777" w:rsidTr="00BC61FC">
        <w:trPr>
          <w:trHeight w:val="396"/>
        </w:trPr>
        <w:tc>
          <w:tcPr>
            <w:tcW w:w="1779" w:type="dxa"/>
          </w:tcPr>
          <w:p w14:paraId="70437CB8"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-13.4 &lt;NSM &lt;= -6.7</w:t>
            </w:r>
          </w:p>
        </w:tc>
        <w:tc>
          <w:tcPr>
            <w:tcW w:w="1233" w:type="dxa"/>
          </w:tcPr>
          <w:p w14:paraId="6814941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7882B3F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5EDCFCC6" w14:textId="77777777" w:rsidTr="00BC61FC">
        <w:trPr>
          <w:trHeight w:val="396"/>
        </w:trPr>
        <w:tc>
          <w:tcPr>
            <w:tcW w:w="1779" w:type="dxa"/>
          </w:tcPr>
          <w:p w14:paraId="2E7A631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-6.7 &lt;NSM &lt;= 2.9</w:t>
            </w:r>
          </w:p>
        </w:tc>
        <w:tc>
          <w:tcPr>
            <w:tcW w:w="1233" w:type="dxa"/>
          </w:tcPr>
          <w:p w14:paraId="283977D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3FB6B22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BC61FC" w:rsidRPr="00C109C3" w14:paraId="6BC3F469" w14:textId="77777777" w:rsidTr="00BC61FC">
        <w:trPr>
          <w:trHeight w:val="409"/>
        </w:trPr>
        <w:tc>
          <w:tcPr>
            <w:tcW w:w="1779" w:type="dxa"/>
          </w:tcPr>
          <w:p w14:paraId="5EDA0EC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2.9 &lt;NSM &lt;= 5.8</w:t>
            </w:r>
          </w:p>
        </w:tc>
        <w:tc>
          <w:tcPr>
            <w:tcW w:w="1233" w:type="dxa"/>
          </w:tcPr>
          <w:p w14:paraId="6E758969"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2E2565ED"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28FD4003" w14:textId="77777777" w:rsidTr="00BC61FC">
        <w:trPr>
          <w:trHeight w:val="396"/>
        </w:trPr>
        <w:tc>
          <w:tcPr>
            <w:tcW w:w="1779" w:type="dxa"/>
          </w:tcPr>
          <w:p w14:paraId="57844CA4"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5.8 &lt;NSM &lt;= 8.7</w:t>
            </w:r>
          </w:p>
        </w:tc>
        <w:tc>
          <w:tcPr>
            <w:tcW w:w="1233" w:type="dxa"/>
          </w:tcPr>
          <w:p w14:paraId="097D0A0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1CF61E8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BC61FC" w:rsidRPr="00C109C3" w14:paraId="31ECE4EE" w14:textId="77777777" w:rsidTr="00BC61FC">
        <w:trPr>
          <w:trHeight w:val="396"/>
        </w:trPr>
        <w:tc>
          <w:tcPr>
            <w:tcW w:w="1779" w:type="dxa"/>
          </w:tcPr>
          <w:p w14:paraId="168D845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8.7 &lt;NSM &lt;= 9.9</w:t>
            </w:r>
          </w:p>
        </w:tc>
        <w:tc>
          <w:tcPr>
            <w:tcW w:w="1233" w:type="dxa"/>
          </w:tcPr>
          <w:p w14:paraId="4E19C70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302" w:type="dxa"/>
          </w:tcPr>
          <w:p w14:paraId="4DF45850"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bl>
    <w:p w14:paraId="07335CEE" w14:textId="77777777" w:rsidR="008D7E31" w:rsidRPr="00C109C3" w:rsidRDefault="008D7E31" w:rsidP="008D7E31">
      <w:pPr>
        <w:spacing w:line="360" w:lineRule="auto"/>
        <w:ind w:firstLine="720"/>
        <w:rPr>
          <w:rFonts w:ascii="Times New Roman" w:hAnsi="Times New Roman" w:cs="Times New Roman"/>
        </w:rPr>
      </w:pPr>
    </w:p>
    <w:p w14:paraId="5880D15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4 -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2010-2019 LRR rates (left) and NSM distance (right). </w:t>
      </w:r>
    </w:p>
    <w:p w14:paraId="60EADA20" w14:textId="77777777" w:rsidR="008D7E31" w:rsidRPr="00C109C3" w:rsidRDefault="008D7E31" w:rsidP="008D7E31">
      <w:pPr>
        <w:spacing w:line="360" w:lineRule="auto"/>
        <w:ind w:firstLine="720"/>
        <w:rPr>
          <w:rFonts w:ascii="Times New Roman" w:hAnsi="Times New Roman" w:cs="Times New Roman"/>
        </w:rPr>
      </w:pPr>
    </w:p>
    <w:p w14:paraId="2CBEEC38" w14:textId="77777777" w:rsidR="008D7E31" w:rsidRPr="00C109C3" w:rsidRDefault="008D7E31" w:rsidP="008D7E31">
      <w:pPr>
        <w:spacing w:line="360" w:lineRule="auto"/>
        <w:ind w:firstLine="720"/>
        <w:rPr>
          <w:rFonts w:ascii="Times New Roman" w:hAnsi="Times New Roman" w:cs="Times New Roman"/>
        </w:rPr>
      </w:pPr>
    </w:p>
    <w:p w14:paraId="3378FE15" w14:textId="77777777" w:rsidR="008D7E31" w:rsidRPr="00C109C3" w:rsidRDefault="008D7E31" w:rsidP="008D7E31">
      <w:pPr>
        <w:spacing w:line="360" w:lineRule="auto"/>
        <w:rPr>
          <w:rFonts w:ascii="Times New Roman" w:hAnsi="Times New Roman" w:cs="Times New Roman"/>
          <w:b/>
          <w:bCs/>
          <w:i/>
          <w:iCs/>
          <w:noProof/>
        </w:rPr>
      </w:pPr>
    </w:p>
    <w:p w14:paraId="43B82805" w14:textId="77777777" w:rsidR="008D7E31" w:rsidRPr="00C109C3" w:rsidRDefault="008D7E31" w:rsidP="008D7E31">
      <w:pPr>
        <w:spacing w:line="360" w:lineRule="auto"/>
        <w:rPr>
          <w:rFonts w:ascii="Times New Roman" w:hAnsi="Times New Roman" w:cs="Times New Roman"/>
          <w:b/>
          <w:bCs/>
          <w:i/>
          <w:iCs/>
          <w:noProof/>
        </w:rPr>
      </w:pPr>
    </w:p>
    <w:p w14:paraId="70CD3741" w14:textId="77777777" w:rsidR="008D7E31" w:rsidRPr="00C109C3" w:rsidRDefault="008D7E31" w:rsidP="008D7E31">
      <w:pPr>
        <w:spacing w:line="360" w:lineRule="auto"/>
        <w:rPr>
          <w:rFonts w:ascii="Times New Roman" w:hAnsi="Times New Roman" w:cs="Times New Roman"/>
          <w:b/>
          <w:bCs/>
          <w:i/>
          <w:iCs/>
          <w:noProof/>
        </w:rPr>
      </w:pPr>
    </w:p>
    <w:p w14:paraId="21D9954D" w14:textId="77777777" w:rsidR="00EA5B4E" w:rsidRDefault="00EA5B4E" w:rsidP="008D7E31">
      <w:pPr>
        <w:spacing w:line="360" w:lineRule="auto"/>
        <w:rPr>
          <w:rFonts w:ascii="Times New Roman" w:hAnsi="Times New Roman" w:cs="Times New Roman"/>
          <w:b/>
          <w:bCs/>
          <w:i/>
          <w:iCs/>
          <w:noProof/>
        </w:rPr>
      </w:pPr>
    </w:p>
    <w:p w14:paraId="0BCDADBB" w14:textId="584673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noProof/>
        </w:rPr>
        <w:lastRenderedPageBreak/>
        <w:t xml:space="preserve">3.3 Shoreline analysis from </w:t>
      </w:r>
      <w:r w:rsidRPr="00C109C3">
        <w:rPr>
          <w:rFonts w:ascii="Times New Roman" w:hAnsi="Times New Roman" w:cs="Times New Roman"/>
          <w:b/>
          <w:bCs/>
          <w:i/>
          <w:iCs/>
        </w:rPr>
        <w:t>1994-2019</w:t>
      </w:r>
    </w:p>
    <w:p w14:paraId="6C8E8ECF" w14:textId="2F9DD81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The results in Figure 10 include all the shorelines from Figures 8 and 9 for its LRR and NSM calculations.  The erosion LRR rates (Table 5, left) in this analysis range from -3.0 to -4.0 (m/</w:t>
      </w:r>
      <w:proofErr w:type="spellStart"/>
      <w:r w:rsidRPr="00C109C3">
        <w:rPr>
          <w:rFonts w:ascii="Times New Roman" w:hAnsi="Times New Roman" w:cs="Times New Roman"/>
        </w:rPr>
        <w:t>yr</w:t>
      </w:r>
      <w:proofErr w:type="spellEnd"/>
      <w:r w:rsidRPr="00C109C3">
        <w:rPr>
          <w:rFonts w:ascii="Times New Roman" w:hAnsi="Times New Roman" w:cs="Times New Roman"/>
        </w:rPr>
        <w:t>) and the highest LRR accretion rates range from 0.5 to 1.0 (m/</w:t>
      </w:r>
      <w:proofErr w:type="spellStart"/>
      <w:r w:rsidRPr="00C109C3">
        <w:rPr>
          <w:rFonts w:ascii="Times New Roman" w:hAnsi="Times New Roman" w:cs="Times New Roman"/>
        </w:rPr>
        <w:t>yr</w:t>
      </w:r>
      <w:proofErr w:type="spellEnd"/>
      <w:r w:rsidRPr="00C109C3">
        <w:rPr>
          <w:rFonts w:ascii="Times New Roman" w:hAnsi="Times New Roman" w:cs="Times New Roman"/>
        </w:rPr>
        <w:t>). The most frequent LRR rate is -1.0 to -2.0 (m/</w:t>
      </w:r>
      <w:proofErr w:type="spellStart"/>
      <w:r w:rsidRPr="00C109C3">
        <w:rPr>
          <w:rFonts w:ascii="Times New Roman" w:hAnsi="Times New Roman" w:cs="Times New Roman"/>
        </w:rPr>
        <w:t>yr</w:t>
      </w:r>
      <w:proofErr w:type="spellEnd"/>
      <w:r w:rsidRPr="00C109C3">
        <w:rPr>
          <w:rFonts w:ascii="Times New Roman" w:hAnsi="Times New Roman" w:cs="Times New Roman"/>
        </w:rPr>
        <w:t>) accounting for 39% of all transects calculated. The least frequent LRR rates are the accretion rates between 0.5 to 1.0 (m/</w:t>
      </w:r>
      <w:proofErr w:type="spellStart"/>
      <w:r w:rsidRPr="00C109C3">
        <w:rPr>
          <w:rFonts w:ascii="Times New Roman" w:hAnsi="Times New Roman" w:cs="Times New Roman"/>
        </w:rPr>
        <w:t>yr</w:t>
      </w:r>
      <w:proofErr w:type="spellEnd"/>
      <w:r w:rsidRPr="00C109C3">
        <w:rPr>
          <w:rFonts w:ascii="Times New Roman" w:hAnsi="Times New Roman" w:cs="Times New Roman"/>
        </w:rPr>
        <w:t xml:space="preserve">) accounting for 7.3% of all transects calculated. For the NSM (Table 5, right), the highest erosion distance measurements range from -91.8 to -68.5 meters (n= 9) and the maximum accretion distance measurements range from 10.5 to 11 meters (n= 1), which is also the least frequent NSM distance.  The most frequent NSM distance is -45.7 to -22.9 meters accounting for 25.6% of all transects calculated. The largest erosion measurement distance is seen at the north end of Deer Island, while the middle has some areas of accretion and light erosion. The south side of Deer Island has some acute peaks of erosion, however not as high as the north end. </w:t>
      </w:r>
    </w:p>
    <w:p w14:paraId="34099E06" w14:textId="5577804F"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Tables 6 and 7 display the statistics summary generated by DSAS. In the NSM statistics summary there are a total of 67 transects with a negative distance making up 81.70% of all transect</w:t>
      </w:r>
      <w:r w:rsidR="002412F5">
        <w:rPr>
          <w:rFonts w:ascii="Times New Roman" w:hAnsi="Times New Roman" w:cs="Times New Roman"/>
        </w:rPr>
        <w:t>s</w:t>
      </w:r>
      <w:r w:rsidRPr="00C109C3">
        <w:rPr>
          <w:rFonts w:ascii="Times New Roman" w:hAnsi="Times New Roman" w:cs="Times New Roman"/>
        </w:rPr>
        <w:t>. The maximum negative distance (erosion) is 91.71 meters, while the maximum positive distance (accretion) is 10.91 meters. For the LRR analysis the average rate of yearly erosion is 0.95 meters. For erosional transects (n=63) the average rate is -1.33 m/</w:t>
      </w:r>
      <w:proofErr w:type="spellStart"/>
      <w:r w:rsidRPr="00C109C3">
        <w:rPr>
          <w:rFonts w:ascii="Times New Roman" w:hAnsi="Times New Roman" w:cs="Times New Roman"/>
        </w:rPr>
        <w:t>yr</w:t>
      </w:r>
      <w:proofErr w:type="spellEnd"/>
      <w:r w:rsidRPr="00C109C3">
        <w:rPr>
          <w:rFonts w:ascii="Times New Roman" w:hAnsi="Times New Roman" w:cs="Times New Roman"/>
        </w:rPr>
        <w:t xml:space="preserve"> while for accretional transects (n=19) the average rate is 0.31 m/yr. The LRR analysis clearly shows that erosion is occurring at 4 times the rate of accretion on our study site. </w:t>
      </w:r>
    </w:p>
    <w:p w14:paraId="70002BB6" w14:textId="77C0126F" w:rsidR="008D7E31" w:rsidRPr="00C109C3" w:rsidRDefault="008D7E31" w:rsidP="008D7E31">
      <w:pPr>
        <w:spacing w:line="360" w:lineRule="auto"/>
        <w:rPr>
          <w:rFonts w:ascii="Times New Roman" w:hAnsi="Times New Roman" w:cs="Times New Roman"/>
        </w:rPr>
      </w:pPr>
      <w:commentRangeStart w:id="111"/>
      <w:r w:rsidRPr="00C109C3">
        <w:rPr>
          <w:rFonts w:ascii="Times New Roman" w:hAnsi="Times New Roman" w:cs="Times New Roman"/>
          <w:noProof/>
        </w:rPr>
        <w:lastRenderedPageBreak/>
        <w:drawing>
          <wp:anchor distT="0" distB="0" distL="114300" distR="114300" simplePos="0" relativeHeight="251670528" behindDoc="0" locked="0" layoutInCell="1" allowOverlap="1" wp14:anchorId="29FA6A1E" wp14:editId="06C5D8CB">
            <wp:simplePos x="0" y="0"/>
            <wp:positionH relativeFrom="margin">
              <wp:posOffset>103505</wp:posOffset>
            </wp:positionH>
            <wp:positionV relativeFrom="paragraph">
              <wp:posOffset>0</wp:posOffset>
            </wp:positionV>
            <wp:extent cx="2805430" cy="36302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05430" cy="36302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11"/>
      <w:r w:rsidR="00280A24">
        <w:rPr>
          <w:rStyle w:val="CommentReference"/>
        </w:rPr>
        <w:commentReference w:id="111"/>
      </w:r>
      <w:r w:rsidRPr="00C109C3">
        <w:rPr>
          <w:rFonts w:ascii="Times New Roman" w:hAnsi="Times New Roman" w:cs="Times New Roman"/>
          <w:noProof/>
        </w:rPr>
        <w:drawing>
          <wp:anchor distT="0" distB="0" distL="114300" distR="114300" simplePos="0" relativeHeight="251669504" behindDoc="0" locked="0" layoutInCell="1" allowOverlap="1" wp14:anchorId="6F1A99B1" wp14:editId="6A87131C">
            <wp:simplePos x="0" y="0"/>
            <wp:positionH relativeFrom="margin">
              <wp:posOffset>3086100</wp:posOffset>
            </wp:positionH>
            <wp:positionV relativeFrom="paragraph">
              <wp:posOffset>0</wp:posOffset>
            </wp:positionV>
            <wp:extent cx="2816860" cy="364680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16860" cy="3646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10- Results of Linear Regression Rates model (left) and Net Shoreline Movement model (right). Shorelines are located on the west side of each panel. Baselines are located on the east side of each panel. The imagery used in this analysis is from 1994-2019. </w:t>
      </w:r>
    </w:p>
    <w:p w14:paraId="1E903286" w14:textId="1CEEFE72" w:rsidR="00793EFF" w:rsidRPr="00C109C3" w:rsidRDefault="00793EFF" w:rsidP="008D7E31">
      <w:pPr>
        <w:spacing w:line="360" w:lineRule="auto"/>
        <w:rPr>
          <w:rFonts w:ascii="Times New Roman" w:hAnsi="Times New Roman" w:cs="Times New Roman"/>
        </w:rPr>
      </w:pPr>
    </w:p>
    <w:p w14:paraId="17A424FF" w14:textId="0F2C0C5A" w:rsidR="00793EFF" w:rsidRPr="00C109C3" w:rsidRDefault="00793EFF" w:rsidP="008D7E31">
      <w:pPr>
        <w:spacing w:line="360" w:lineRule="auto"/>
        <w:rPr>
          <w:rFonts w:ascii="Times New Roman" w:hAnsi="Times New Roman" w:cs="Times New Roman"/>
        </w:rPr>
      </w:pPr>
    </w:p>
    <w:p w14:paraId="27E297A3" w14:textId="3AE011DF" w:rsidR="00793EFF" w:rsidRPr="00C109C3" w:rsidRDefault="00793EFF" w:rsidP="008D7E31">
      <w:pPr>
        <w:spacing w:line="360" w:lineRule="auto"/>
        <w:rPr>
          <w:rFonts w:ascii="Times New Roman" w:hAnsi="Times New Roman" w:cs="Times New Roman"/>
        </w:rPr>
      </w:pPr>
    </w:p>
    <w:p w14:paraId="411A60B1" w14:textId="2BFC477C" w:rsidR="00793EFF" w:rsidRPr="00C109C3" w:rsidRDefault="00793EFF" w:rsidP="008D7E31">
      <w:pPr>
        <w:spacing w:line="360" w:lineRule="auto"/>
        <w:rPr>
          <w:rFonts w:ascii="Times New Roman" w:hAnsi="Times New Roman" w:cs="Times New Roman"/>
        </w:rPr>
      </w:pPr>
    </w:p>
    <w:p w14:paraId="084F2A14" w14:textId="600E066C" w:rsidR="00793EFF" w:rsidRPr="00C109C3" w:rsidRDefault="00793EFF" w:rsidP="008D7E31">
      <w:pPr>
        <w:spacing w:line="360" w:lineRule="auto"/>
        <w:rPr>
          <w:rFonts w:ascii="Times New Roman" w:hAnsi="Times New Roman" w:cs="Times New Roman"/>
        </w:rPr>
      </w:pPr>
    </w:p>
    <w:p w14:paraId="1519502D" w14:textId="07259A41" w:rsidR="00793EFF" w:rsidRPr="00C109C3" w:rsidRDefault="00793EFF" w:rsidP="008D7E31">
      <w:pPr>
        <w:spacing w:line="360" w:lineRule="auto"/>
        <w:rPr>
          <w:rFonts w:ascii="Times New Roman" w:hAnsi="Times New Roman" w:cs="Times New Roman"/>
        </w:rPr>
      </w:pPr>
    </w:p>
    <w:p w14:paraId="489B632A" w14:textId="0C381AE7" w:rsidR="00793EFF" w:rsidRPr="00C109C3" w:rsidRDefault="00793EFF" w:rsidP="008D7E31">
      <w:pPr>
        <w:spacing w:line="360" w:lineRule="auto"/>
        <w:rPr>
          <w:rFonts w:ascii="Times New Roman" w:hAnsi="Times New Roman" w:cs="Times New Roman"/>
        </w:rPr>
      </w:pPr>
    </w:p>
    <w:p w14:paraId="5F6CBED2" w14:textId="77777777" w:rsidR="00793EFF" w:rsidRPr="00C109C3" w:rsidRDefault="00793EFF" w:rsidP="008D7E31">
      <w:pPr>
        <w:spacing w:line="360" w:lineRule="auto"/>
        <w:rPr>
          <w:rFonts w:ascii="Times New Roman" w:hAnsi="Times New Roman" w:cs="Times New Roman"/>
        </w:rPr>
      </w:pP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779"/>
        <w:gridCol w:w="1233"/>
        <w:gridCol w:w="1302"/>
      </w:tblGrid>
      <w:tr w:rsidR="008D7E31" w:rsidRPr="00C109C3" w14:paraId="2F2C1F9B" w14:textId="77777777" w:rsidTr="008D6B91">
        <w:trPr>
          <w:trHeight w:val="439"/>
        </w:trPr>
        <w:tc>
          <w:tcPr>
            <w:tcW w:w="1779" w:type="dxa"/>
          </w:tcPr>
          <w:p w14:paraId="5199D5A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Range (LRR)</w:t>
            </w:r>
          </w:p>
        </w:tc>
        <w:tc>
          <w:tcPr>
            <w:tcW w:w="1233" w:type="dxa"/>
          </w:tcPr>
          <w:p w14:paraId="15A687A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0AE70D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02B19E84" w14:textId="77777777" w:rsidTr="008D6B91">
        <w:trPr>
          <w:trHeight w:val="396"/>
        </w:trPr>
        <w:tc>
          <w:tcPr>
            <w:tcW w:w="1779" w:type="dxa"/>
          </w:tcPr>
          <w:p w14:paraId="4AC550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0EBE893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3EA2B2C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38627534" w14:textId="77777777" w:rsidTr="008D6B91">
        <w:trPr>
          <w:trHeight w:val="409"/>
        </w:trPr>
        <w:tc>
          <w:tcPr>
            <w:tcW w:w="1779" w:type="dxa"/>
          </w:tcPr>
          <w:p w14:paraId="731AEB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6AB9D9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76EB352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8D7E31" w:rsidRPr="00C109C3" w14:paraId="113DFCCA" w14:textId="77777777" w:rsidTr="008D6B91">
        <w:trPr>
          <w:trHeight w:val="396"/>
        </w:trPr>
        <w:tc>
          <w:tcPr>
            <w:tcW w:w="1779" w:type="dxa"/>
          </w:tcPr>
          <w:p w14:paraId="34371E8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419B550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32</w:t>
            </w:r>
          </w:p>
        </w:tc>
        <w:tc>
          <w:tcPr>
            <w:tcW w:w="1302" w:type="dxa"/>
          </w:tcPr>
          <w:p w14:paraId="7F19863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39.0%</w:t>
            </w:r>
          </w:p>
        </w:tc>
      </w:tr>
      <w:tr w:rsidR="008D7E31" w:rsidRPr="00C109C3" w14:paraId="51BA2221" w14:textId="77777777" w:rsidTr="008D6B91">
        <w:trPr>
          <w:trHeight w:val="396"/>
        </w:trPr>
        <w:tc>
          <w:tcPr>
            <w:tcW w:w="1779" w:type="dxa"/>
          </w:tcPr>
          <w:p w14:paraId="121795F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2DE020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0A3C98A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8D7E31" w:rsidRPr="00C109C3" w14:paraId="1BD9B9AA" w14:textId="77777777" w:rsidTr="008D6B91">
        <w:trPr>
          <w:trHeight w:val="409"/>
        </w:trPr>
        <w:tc>
          <w:tcPr>
            <w:tcW w:w="1779" w:type="dxa"/>
          </w:tcPr>
          <w:p w14:paraId="6CBC1A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074F1B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00D8E51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1C20B8D" w14:textId="77777777" w:rsidTr="008D6B91">
        <w:trPr>
          <w:trHeight w:val="396"/>
        </w:trPr>
        <w:tc>
          <w:tcPr>
            <w:tcW w:w="1779" w:type="dxa"/>
          </w:tcPr>
          <w:p w14:paraId="0AB470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74B9C6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3ABBCD5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24F0BB1D" w14:textId="77777777" w:rsidTr="008D6B91">
        <w:trPr>
          <w:trHeight w:val="396"/>
        </w:trPr>
        <w:tc>
          <w:tcPr>
            <w:tcW w:w="1779" w:type="dxa"/>
          </w:tcPr>
          <w:p w14:paraId="1C4204D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2BC0F6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24CB43B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855E5A5" w14:textId="77777777" w:rsidTr="008D6B91">
        <w:trPr>
          <w:trHeight w:val="409"/>
        </w:trPr>
        <w:tc>
          <w:tcPr>
            <w:tcW w:w="1779" w:type="dxa"/>
          </w:tcPr>
          <w:p w14:paraId="42470AE5" w14:textId="77777777" w:rsidR="008D7E31" w:rsidRPr="00C109C3" w:rsidRDefault="008D7E31" w:rsidP="008D6B91">
            <w:pPr>
              <w:spacing w:line="360" w:lineRule="auto"/>
              <w:rPr>
                <w:rFonts w:ascii="Times New Roman" w:hAnsi="Times New Roman" w:cs="Times New Roman"/>
                <w:sz w:val="16"/>
                <w:szCs w:val="16"/>
              </w:rPr>
            </w:pPr>
            <w:commentRangeStart w:id="112"/>
            <w:r w:rsidRPr="00C109C3">
              <w:rPr>
                <w:rFonts w:ascii="Times New Roman" w:hAnsi="Times New Roman" w:cs="Times New Roman"/>
                <w:sz w:val="16"/>
                <w:szCs w:val="16"/>
              </w:rPr>
              <w:t xml:space="preserve"> 2.0 &lt; LRR &lt;= 3.0</w:t>
            </w:r>
          </w:p>
        </w:tc>
        <w:tc>
          <w:tcPr>
            <w:tcW w:w="1233" w:type="dxa"/>
          </w:tcPr>
          <w:p w14:paraId="3A79D85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6F6D8A0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6B9A517" w14:textId="77777777" w:rsidTr="008D6B91">
        <w:trPr>
          <w:trHeight w:val="396"/>
        </w:trPr>
        <w:tc>
          <w:tcPr>
            <w:tcW w:w="1779" w:type="dxa"/>
          </w:tcPr>
          <w:p w14:paraId="7257CB5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2D21F2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0A721C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page" w:tblpX="6154" w:tblpY="53"/>
        <w:tblW w:w="0" w:type="auto"/>
        <w:tblLayout w:type="fixed"/>
        <w:tblLook w:val="04A0" w:firstRow="1" w:lastRow="0" w:firstColumn="1" w:lastColumn="0" w:noHBand="0" w:noVBand="1"/>
      </w:tblPr>
      <w:tblGrid>
        <w:gridCol w:w="1986"/>
        <w:gridCol w:w="1376"/>
        <w:gridCol w:w="1453"/>
      </w:tblGrid>
      <w:tr w:rsidR="008D7E31" w:rsidRPr="00C109C3" w14:paraId="1B0D00DC" w14:textId="77777777" w:rsidTr="008D6B91">
        <w:trPr>
          <w:trHeight w:val="479"/>
        </w:trPr>
        <w:tc>
          <w:tcPr>
            <w:tcW w:w="1986" w:type="dxa"/>
          </w:tcPr>
          <w:p w14:paraId="2AFF4A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376" w:type="dxa"/>
          </w:tcPr>
          <w:p w14:paraId="1ECFA2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453" w:type="dxa"/>
          </w:tcPr>
          <w:p w14:paraId="1E937C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446A2921" w14:textId="77777777" w:rsidTr="008D6B91">
        <w:trPr>
          <w:trHeight w:val="432"/>
        </w:trPr>
        <w:tc>
          <w:tcPr>
            <w:tcW w:w="1986" w:type="dxa"/>
          </w:tcPr>
          <w:p w14:paraId="5CE6C4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-91.8 &lt;NSM &lt;= -68.5</w:t>
            </w:r>
          </w:p>
        </w:tc>
        <w:tc>
          <w:tcPr>
            <w:tcW w:w="1376" w:type="dxa"/>
          </w:tcPr>
          <w:p w14:paraId="1C15CE0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w:t>
            </w:r>
          </w:p>
        </w:tc>
        <w:tc>
          <w:tcPr>
            <w:tcW w:w="1453" w:type="dxa"/>
          </w:tcPr>
          <w:p w14:paraId="0B8D3D0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11.0%</w:t>
            </w:r>
          </w:p>
        </w:tc>
      </w:tr>
      <w:tr w:rsidR="008D7E31" w:rsidRPr="00C109C3" w14:paraId="4B7306C8" w14:textId="77777777" w:rsidTr="008D6B91">
        <w:trPr>
          <w:trHeight w:val="447"/>
        </w:trPr>
        <w:tc>
          <w:tcPr>
            <w:tcW w:w="1986" w:type="dxa"/>
          </w:tcPr>
          <w:p w14:paraId="37B8A1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-68.5 &lt;NSM &lt;= -45.7</w:t>
            </w:r>
          </w:p>
        </w:tc>
        <w:tc>
          <w:tcPr>
            <w:tcW w:w="1376" w:type="dxa"/>
          </w:tcPr>
          <w:p w14:paraId="411FE0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c>
          <w:tcPr>
            <w:tcW w:w="1453" w:type="dxa"/>
          </w:tcPr>
          <w:p w14:paraId="7F00596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18.3%</w:t>
            </w:r>
          </w:p>
        </w:tc>
      </w:tr>
      <w:tr w:rsidR="008D7E31" w:rsidRPr="00C109C3" w14:paraId="14E248D0" w14:textId="77777777" w:rsidTr="008D6B91">
        <w:trPr>
          <w:trHeight w:val="432"/>
        </w:trPr>
        <w:tc>
          <w:tcPr>
            <w:tcW w:w="1986" w:type="dxa"/>
          </w:tcPr>
          <w:p w14:paraId="16D8076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-45.7 &lt;NSM &lt;= -22.9</w:t>
            </w:r>
          </w:p>
        </w:tc>
        <w:tc>
          <w:tcPr>
            <w:tcW w:w="1376" w:type="dxa"/>
          </w:tcPr>
          <w:p w14:paraId="78A04D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453" w:type="dxa"/>
          </w:tcPr>
          <w:p w14:paraId="38D9C18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8D7E31" w:rsidRPr="00C109C3" w14:paraId="7892651D" w14:textId="77777777" w:rsidTr="008D6B91">
        <w:trPr>
          <w:trHeight w:val="432"/>
        </w:trPr>
        <w:tc>
          <w:tcPr>
            <w:tcW w:w="1986" w:type="dxa"/>
          </w:tcPr>
          <w:p w14:paraId="4810153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-22.9 &lt;NSM &lt;= -10.0</w:t>
            </w:r>
          </w:p>
        </w:tc>
        <w:tc>
          <w:tcPr>
            <w:tcW w:w="1376" w:type="dxa"/>
          </w:tcPr>
          <w:p w14:paraId="2C0A23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w:t>
            </w:r>
          </w:p>
        </w:tc>
        <w:tc>
          <w:tcPr>
            <w:tcW w:w="1453" w:type="dxa"/>
          </w:tcPr>
          <w:p w14:paraId="1C0EA31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13.4%</w:t>
            </w:r>
          </w:p>
        </w:tc>
      </w:tr>
      <w:tr w:rsidR="008D7E31" w:rsidRPr="00C109C3" w14:paraId="3EFF81B1" w14:textId="77777777" w:rsidTr="008D6B91">
        <w:trPr>
          <w:trHeight w:val="447"/>
        </w:trPr>
        <w:tc>
          <w:tcPr>
            <w:tcW w:w="1986" w:type="dxa"/>
          </w:tcPr>
          <w:p w14:paraId="233E149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3.5</w:t>
            </w:r>
          </w:p>
        </w:tc>
        <w:tc>
          <w:tcPr>
            <w:tcW w:w="1376" w:type="dxa"/>
          </w:tcPr>
          <w:p w14:paraId="1FA9369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16</w:t>
            </w:r>
          </w:p>
        </w:tc>
        <w:tc>
          <w:tcPr>
            <w:tcW w:w="1453" w:type="dxa"/>
          </w:tcPr>
          <w:p w14:paraId="399FB5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19.5%</w:t>
            </w:r>
          </w:p>
        </w:tc>
      </w:tr>
      <w:tr w:rsidR="008D7E31" w:rsidRPr="00C109C3" w14:paraId="0A6C1EA2" w14:textId="77777777" w:rsidTr="008D6B91">
        <w:trPr>
          <w:trHeight w:val="432"/>
        </w:trPr>
        <w:tc>
          <w:tcPr>
            <w:tcW w:w="1986" w:type="dxa"/>
          </w:tcPr>
          <w:p w14:paraId="6B1F498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3.5 &lt;NSM &lt;= 7.0</w:t>
            </w:r>
          </w:p>
        </w:tc>
        <w:tc>
          <w:tcPr>
            <w:tcW w:w="1376" w:type="dxa"/>
          </w:tcPr>
          <w:p w14:paraId="2A53AA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453" w:type="dxa"/>
          </w:tcPr>
          <w:p w14:paraId="66BD622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r w:rsidR="008D7E31" w:rsidRPr="00C109C3" w14:paraId="46DF0494" w14:textId="77777777" w:rsidTr="008D6B91">
        <w:trPr>
          <w:trHeight w:val="432"/>
        </w:trPr>
        <w:tc>
          <w:tcPr>
            <w:tcW w:w="1986" w:type="dxa"/>
          </w:tcPr>
          <w:p w14:paraId="70DFEE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7.0 &lt;NSM &lt;= 10.5</w:t>
            </w:r>
          </w:p>
        </w:tc>
        <w:tc>
          <w:tcPr>
            <w:tcW w:w="1376" w:type="dxa"/>
          </w:tcPr>
          <w:p w14:paraId="59DB6F1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5</w:t>
            </w:r>
          </w:p>
        </w:tc>
        <w:tc>
          <w:tcPr>
            <w:tcW w:w="1453" w:type="dxa"/>
          </w:tcPr>
          <w:p w14:paraId="5241F1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6.1%</w:t>
            </w:r>
          </w:p>
        </w:tc>
      </w:tr>
      <w:tr w:rsidR="008D7E31" w:rsidRPr="00C109C3" w14:paraId="32688B74" w14:textId="77777777" w:rsidTr="008D6B91">
        <w:trPr>
          <w:trHeight w:val="432"/>
        </w:trPr>
        <w:tc>
          <w:tcPr>
            <w:tcW w:w="1986" w:type="dxa"/>
          </w:tcPr>
          <w:p w14:paraId="74BF74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10.5 &lt;NSM &lt;= 11</w:t>
            </w:r>
          </w:p>
        </w:tc>
        <w:tc>
          <w:tcPr>
            <w:tcW w:w="1376" w:type="dxa"/>
          </w:tcPr>
          <w:p w14:paraId="6FF306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453" w:type="dxa"/>
          </w:tcPr>
          <w:p w14:paraId="5951CE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6FBABDE6" w14:textId="77777777" w:rsidR="008D7E31" w:rsidRPr="00C109C3" w:rsidRDefault="008D7E31" w:rsidP="008D7E31">
      <w:pPr>
        <w:tabs>
          <w:tab w:val="left" w:pos="1489"/>
        </w:tabs>
        <w:spacing w:line="360" w:lineRule="auto"/>
        <w:rPr>
          <w:rFonts w:ascii="Times New Roman" w:hAnsi="Times New Roman" w:cs="Times New Roman"/>
        </w:rPr>
      </w:pPr>
      <w:r w:rsidRPr="00C109C3">
        <w:rPr>
          <w:rFonts w:ascii="Times New Roman" w:hAnsi="Times New Roman" w:cs="Times New Roman"/>
        </w:rPr>
        <w:tab/>
      </w:r>
    </w:p>
    <w:commentRangeEnd w:id="112"/>
    <w:p w14:paraId="4F9D3417" w14:textId="77777777" w:rsidR="00A8507A" w:rsidRDefault="00280A24" w:rsidP="008D7E31">
      <w:pPr>
        <w:tabs>
          <w:tab w:val="left" w:pos="1489"/>
        </w:tabs>
        <w:spacing w:line="360" w:lineRule="auto"/>
        <w:rPr>
          <w:rFonts w:ascii="Times New Roman" w:hAnsi="Times New Roman" w:cs="Times New Roman"/>
        </w:rPr>
      </w:pPr>
      <w:r>
        <w:rPr>
          <w:rStyle w:val="CommentReference"/>
        </w:rPr>
        <w:commentReference w:id="112"/>
      </w:r>
    </w:p>
    <w:p w14:paraId="207BCCC3" w14:textId="75B8DA57" w:rsidR="008D7E31" w:rsidRPr="00C109C3" w:rsidRDefault="008D7E31" w:rsidP="008D7E31">
      <w:pPr>
        <w:tabs>
          <w:tab w:val="left" w:pos="1489"/>
        </w:tabs>
        <w:spacing w:line="360" w:lineRule="auto"/>
        <w:rPr>
          <w:rFonts w:ascii="Times New Roman" w:hAnsi="Times New Roman" w:cs="Times New Roman"/>
        </w:rPr>
      </w:pPr>
      <w:commentRangeStart w:id="113"/>
      <w:r w:rsidRPr="00C109C3">
        <w:rPr>
          <w:rFonts w:ascii="Times New Roman" w:hAnsi="Times New Roman" w:cs="Times New Roman"/>
        </w:rPr>
        <w:t xml:space="preserve">Table 5 - Count statistic of the range, transect count of that range, and percentage occurring of that </w:t>
      </w:r>
      <w:proofErr w:type="gramStart"/>
      <w:r w:rsidRPr="00C109C3">
        <w:rPr>
          <w:rFonts w:ascii="Times New Roman" w:hAnsi="Times New Roman" w:cs="Times New Roman"/>
        </w:rPr>
        <w:t>particular range</w:t>
      </w:r>
      <w:proofErr w:type="gramEnd"/>
      <w:r w:rsidRPr="00C109C3">
        <w:rPr>
          <w:rFonts w:ascii="Times New Roman" w:hAnsi="Times New Roman" w:cs="Times New Roman"/>
        </w:rPr>
        <w:t xml:space="preserve"> off DSAS calculations from 1994-2019 LRR rates (left) and NSM distance (right). </w:t>
      </w:r>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"Sheet1!R1C1:R11C2" \a \f 5 \h  \* MERGEFORMAT </w:instrText>
      </w:r>
      <w:r w:rsidRPr="00C109C3">
        <w:rPr>
          <w:rFonts w:ascii="Times New Roman" w:hAnsi="Times New Roman" w:cs="Times New Roman"/>
        </w:rPr>
        <w:fldChar w:fldCharType="separate"/>
      </w:r>
    </w:p>
    <w:tbl>
      <w:tblPr>
        <w:tblStyle w:val="TableGrid"/>
        <w:tblW w:w="6640" w:type="dxa"/>
        <w:tblLook w:val="04A0" w:firstRow="1" w:lastRow="0" w:firstColumn="1" w:lastColumn="0" w:noHBand="0" w:noVBand="1"/>
      </w:tblPr>
      <w:tblGrid>
        <w:gridCol w:w="5680"/>
        <w:gridCol w:w="960"/>
      </w:tblGrid>
      <w:tr w:rsidR="008D7E31" w:rsidRPr="00C109C3" w14:paraId="4B05E4EE" w14:textId="77777777" w:rsidTr="008D6B91">
        <w:trPr>
          <w:trHeight w:val="300"/>
        </w:trPr>
        <w:tc>
          <w:tcPr>
            <w:tcW w:w="5680" w:type="dxa"/>
            <w:noWrap/>
            <w:hideMark/>
          </w:tcPr>
          <w:p w14:paraId="486B124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total number of transects</w:t>
            </w:r>
          </w:p>
        </w:tc>
        <w:tc>
          <w:tcPr>
            <w:tcW w:w="960" w:type="dxa"/>
            <w:noWrap/>
            <w:hideMark/>
          </w:tcPr>
          <w:p w14:paraId="4EA92BE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82</w:t>
            </w:r>
          </w:p>
        </w:tc>
      </w:tr>
      <w:tr w:rsidR="008D7E31" w:rsidRPr="00C109C3" w14:paraId="57BCE68C" w14:textId="77777777" w:rsidTr="008D6B91">
        <w:trPr>
          <w:trHeight w:val="300"/>
        </w:trPr>
        <w:tc>
          <w:tcPr>
            <w:tcW w:w="5680" w:type="dxa"/>
            <w:noWrap/>
            <w:hideMark/>
          </w:tcPr>
          <w:p w14:paraId="3C2C58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distance</w:t>
            </w:r>
          </w:p>
        </w:tc>
        <w:tc>
          <w:tcPr>
            <w:tcW w:w="960" w:type="dxa"/>
            <w:noWrap/>
            <w:hideMark/>
          </w:tcPr>
          <w:p w14:paraId="0C3E93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-29.1</w:t>
            </w:r>
          </w:p>
        </w:tc>
      </w:tr>
      <w:tr w:rsidR="008D7E31" w:rsidRPr="00C109C3" w14:paraId="23CBBA7B" w14:textId="77777777" w:rsidTr="008D6B91">
        <w:trPr>
          <w:trHeight w:val="300"/>
        </w:trPr>
        <w:tc>
          <w:tcPr>
            <w:tcW w:w="5680" w:type="dxa"/>
            <w:noWrap/>
            <w:hideMark/>
          </w:tcPr>
          <w:p w14:paraId="04E57CB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negative distance</w:t>
            </w:r>
          </w:p>
        </w:tc>
        <w:tc>
          <w:tcPr>
            <w:tcW w:w="960" w:type="dxa"/>
            <w:noWrap/>
            <w:hideMark/>
          </w:tcPr>
          <w:p w14:paraId="72EDB1D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67</w:t>
            </w:r>
          </w:p>
        </w:tc>
      </w:tr>
      <w:tr w:rsidR="008D7E31" w:rsidRPr="00C109C3" w14:paraId="057A7942" w14:textId="77777777" w:rsidTr="008D6B91">
        <w:trPr>
          <w:trHeight w:val="300"/>
        </w:trPr>
        <w:tc>
          <w:tcPr>
            <w:tcW w:w="5680" w:type="dxa"/>
            <w:noWrap/>
            <w:hideMark/>
          </w:tcPr>
          <w:p w14:paraId="59BDB7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negative distance</w:t>
            </w:r>
          </w:p>
        </w:tc>
        <w:tc>
          <w:tcPr>
            <w:tcW w:w="960" w:type="dxa"/>
            <w:noWrap/>
            <w:hideMark/>
          </w:tcPr>
          <w:p w14:paraId="5E33D4E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81.70%</w:t>
            </w:r>
          </w:p>
        </w:tc>
      </w:tr>
      <w:tr w:rsidR="008D7E31" w:rsidRPr="00C109C3" w14:paraId="10BB5AD9" w14:textId="77777777" w:rsidTr="008D6B91">
        <w:trPr>
          <w:trHeight w:val="300"/>
        </w:trPr>
        <w:tc>
          <w:tcPr>
            <w:tcW w:w="5680" w:type="dxa"/>
            <w:noWrap/>
            <w:hideMark/>
          </w:tcPr>
          <w:p w14:paraId="468A915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negative distance</w:t>
            </w:r>
          </w:p>
        </w:tc>
        <w:tc>
          <w:tcPr>
            <w:tcW w:w="960" w:type="dxa"/>
            <w:noWrap/>
            <w:hideMark/>
          </w:tcPr>
          <w:p w14:paraId="4CF5E76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-91.71</w:t>
            </w:r>
          </w:p>
        </w:tc>
      </w:tr>
      <w:tr w:rsidR="008D7E31" w:rsidRPr="00C109C3" w14:paraId="37942951" w14:textId="77777777" w:rsidTr="008D6B91">
        <w:trPr>
          <w:trHeight w:val="300"/>
        </w:trPr>
        <w:tc>
          <w:tcPr>
            <w:tcW w:w="5680" w:type="dxa"/>
            <w:noWrap/>
            <w:hideMark/>
          </w:tcPr>
          <w:p w14:paraId="7E98F70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maximum negative distance </w:t>
            </w:r>
            <w:proofErr w:type="gramStart"/>
            <w:r w:rsidRPr="00C109C3">
              <w:rPr>
                <w:rFonts w:ascii="Times New Roman" w:hAnsi="Times New Roman" w:cs="Times New Roman"/>
                <w:sz w:val="16"/>
                <w:szCs w:val="16"/>
              </w:rPr>
              <w:t>transect</w:t>
            </w:r>
            <w:proofErr w:type="gramEnd"/>
            <w:r w:rsidRPr="00C109C3">
              <w:rPr>
                <w:rFonts w:ascii="Times New Roman" w:hAnsi="Times New Roman" w:cs="Times New Roman"/>
                <w:sz w:val="16"/>
                <w:szCs w:val="16"/>
              </w:rPr>
              <w:t xml:space="preserve"> ID</w:t>
            </w:r>
          </w:p>
        </w:tc>
        <w:tc>
          <w:tcPr>
            <w:tcW w:w="960" w:type="dxa"/>
            <w:noWrap/>
            <w:hideMark/>
          </w:tcPr>
          <w:p w14:paraId="4D4A546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4199523D" w14:textId="77777777" w:rsidTr="008D6B91">
        <w:trPr>
          <w:trHeight w:val="300"/>
        </w:trPr>
        <w:tc>
          <w:tcPr>
            <w:tcW w:w="5680" w:type="dxa"/>
            <w:noWrap/>
            <w:hideMark/>
          </w:tcPr>
          <w:p w14:paraId="4A01C9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of all negative distances</w:t>
            </w:r>
          </w:p>
        </w:tc>
        <w:tc>
          <w:tcPr>
            <w:tcW w:w="960" w:type="dxa"/>
            <w:noWrap/>
            <w:hideMark/>
          </w:tcPr>
          <w:p w14:paraId="41A066E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-36.83</w:t>
            </w:r>
          </w:p>
        </w:tc>
      </w:tr>
      <w:tr w:rsidR="008D7E31" w:rsidRPr="00C109C3" w14:paraId="461061BD" w14:textId="77777777" w:rsidTr="008D6B91">
        <w:trPr>
          <w:trHeight w:val="300"/>
        </w:trPr>
        <w:tc>
          <w:tcPr>
            <w:tcW w:w="5680" w:type="dxa"/>
            <w:noWrap/>
            <w:hideMark/>
          </w:tcPr>
          <w:p w14:paraId="31F4B43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positive distance</w:t>
            </w:r>
          </w:p>
        </w:tc>
        <w:tc>
          <w:tcPr>
            <w:tcW w:w="960" w:type="dxa"/>
            <w:noWrap/>
            <w:hideMark/>
          </w:tcPr>
          <w:p w14:paraId="13B29BD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r>
      <w:tr w:rsidR="008D7E31" w:rsidRPr="00C109C3" w14:paraId="26641DC8" w14:textId="77777777" w:rsidTr="008D6B91">
        <w:trPr>
          <w:trHeight w:val="300"/>
        </w:trPr>
        <w:tc>
          <w:tcPr>
            <w:tcW w:w="5680" w:type="dxa"/>
            <w:noWrap/>
            <w:hideMark/>
          </w:tcPr>
          <w:p w14:paraId="7D826E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positive distance</w:t>
            </w:r>
          </w:p>
        </w:tc>
        <w:tc>
          <w:tcPr>
            <w:tcW w:w="960" w:type="dxa"/>
            <w:noWrap/>
            <w:hideMark/>
          </w:tcPr>
          <w:p w14:paraId="0FC57D4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18.29%</w:t>
            </w:r>
          </w:p>
        </w:tc>
      </w:tr>
      <w:tr w:rsidR="008D7E31" w:rsidRPr="00C109C3" w14:paraId="4D3BE200" w14:textId="77777777" w:rsidTr="008D6B91">
        <w:trPr>
          <w:trHeight w:val="300"/>
        </w:trPr>
        <w:tc>
          <w:tcPr>
            <w:tcW w:w="5680" w:type="dxa"/>
            <w:noWrap/>
            <w:hideMark/>
          </w:tcPr>
          <w:p w14:paraId="69D747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positive distance</w:t>
            </w:r>
          </w:p>
        </w:tc>
        <w:tc>
          <w:tcPr>
            <w:tcW w:w="960" w:type="dxa"/>
            <w:noWrap/>
            <w:hideMark/>
          </w:tcPr>
          <w:p w14:paraId="02D8AB9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10.91</w:t>
            </w:r>
          </w:p>
        </w:tc>
      </w:tr>
      <w:tr w:rsidR="008D7E31" w:rsidRPr="00C109C3" w14:paraId="603D180B" w14:textId="77777777" w:rsidTr="008D6B91">
        <w:trPr>
          <w:trHeight w:val="300"/>
        </w:trPr>
        <w:tc>
          <w:tcPr>
            <w:tcW w:w="5680" w:type="dxa"/>
            <w:noWrap/>
            <w:hideMark/>
          </w:tcPr>
          <w:p w14:paraId="0D59F68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maximum positive distance </w:t>
            </w:r>
            <w:proofErr w:type="gramStart"/>
            <w:r w:rsidRPr="00C109C3">
              <w:rPr>
                <w:rFonts w:ascii="Times New Roman" w:hAnsi="Times New Roman" w:cs="Times New Roman"/>
                <w:sz w:val="16"/>
                <w:szCs w:val="16"/>
              </w:rPr>
              <w:t>transect</w:t>
            </w:r>
            <w:proofErr w:type="gramEnd"/>
            <w:r w:rsidRPr="00C109C3">
              <w:rPr>
                <w:rFonts w:ascii="Times New Roman" w:hAnsi="Times New Roman" w:cs="Times New Roman"/>
                <w:sz w:val="16"/>
                <w:szCs w:val="16"/>
              </w:rPr>
              <w:t xml:space="preserve"> ID</w:t>
            </w:r>
          </w:p>
        </w:tc>
        <w:tc>
          <w:tcPr>
            <w:tcW w:w="960" w:type="dxa"/>
            <w:noWrap/>
            <w:hideMark/>
          </w:tcPr>
          <w:p w14:paraId="4F53E3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44</w:t>
            </w:r>
          </w:p>
        </w:tc>
      </w:tr>
    </w:tbl>
    <w:p w14:paraId="22D03A89"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fldChar w:fldCharType="end"/>
      </w:r>
      <w:commentRangeEnd w:id="113"/>
      <w:r w:rsidR="00280A24">
        <w:rPr>
          <w:rStyle w:val="CommentReference"/>
        </w:rPr>
        <w:commentReference w:id="113"/>
      </w:r>
      <w:r w:rsidRPr="00C109C3">
        <w:rPr>
          <w:rFonts w:ascii="Times New Roman" w:hAnsi="Times New Roman" w:cs="Times New Roman"/>
        </w:rPr>
        <w:t>Table 6- Summary statistics calculated by DSAS, DISTANCE: NSM (Net Shoreline Movement, m)</w:t>
      </w:r>
      <w:commentRangeStart w:id="114"/>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"Sheet1!R1C1:R18C2" \a \f 5 \h  \* MERGEFORMAT </w:instrText>
      </w:r>
      <w:r w:rsidRPr="00C109C3">
        <w:rPr>
          <w:rFonts w:ascii="Times New Roman" w:hAnsi="Times New Roman" w:cs="Times New Roman"/>
        </w:rPr>
        <w:fldChar w:fldCharType="separate"/>
      </w:r>
    </w:p>
    <w:tbl>
      <w:tblPr>
        <w:tblStyle w:val="TableGrid"/>
        <w:tblW w:w="8186" w:type="dxa"/>
        <w:tblLook w:val="04A0" w:firstRow="1" w:lastRow="0" w:firstColumn="1" w:lastColumn="0" w:noHBand="0" w:noVBand="1"/>
      </w:tblPr>
      <w:tblGrid>
        <w:gridCol w:w="6295"/>
        <w:gridCol w:w="1891"/>
      </w:tblGrid>
      <w:tr w:rsidR="008D7E31" w:rsidRPr="00C109C3" w14:paraId="33FACA15" w14:textId="77777777" w:rsidTr="008D6B91">
        <w:trPr>
          <w:trHeight w:val="300"/>
        </w:trPr>
        <w:tc>
          <w:tcPr>
            <w:tcW w:w="6295" w:type="dxa"/>
            <w:shd w:val="clear" w:color="auto" w:fill="FFFFFF" w:themeFill="background1"/>
            <w:noWrap/>
            <w:hideMark/>
          </w:tcPr>
          <w:p w14:paraId="296259C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total number of transects</w:t>
            </w:r>
          </w:p>
        </w:tc>
        <w:tc>
          <w:tcPr>
            <w:tcW w:w="1891" w:type="dxa"/>
            <w:shd w:val="clear" w:color="auto" w:fill="FFFFFF" w:themeFill="background1"/>
            <w:noWrap/>
            <w:hideMark/>
          </w:tcPr>
          <w:p w14:paraId="3D1A45F6"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82</w:t>
            </w:r>
          </w:p>
        </w:tc>
      </w:tr>
      <w:tr w:rsidR="008D7E31" w:rsidRPr="00C109C3" w14:paraId="189F61B5" w14:textId="77777777" w:rsidTr="008D6B91">
        <w:trPr>
          <w:trHeight w:val="300"/>
        </w:trPr>
        <w:tc>
          <w:tcPr>
            <w:tcW w:w="6295" w:type="dxa"/>
            <w:shd w:val="clear" w:color="auto" w:fill="FFFFFF" w:themeFill="background1"/>
            <w:noWrap/>
            <w:hideMark/>
          </w:tcPr>
          <w:p w14:paraId="372747B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w:t>
            </w:r>
          </w:p>
        </w:tc>
        <w:tc>
          <w:tcPr>
            <w:tcW w:w="1891" w:type="dxa"/>
            <w:shd w:val="clear" w:color="auto" w:fill="FFFFFF" w:themeFill="background1"/>
            <w:noWrap/>
            <w:hideMark/>
          </w:tcPr>
          <w:p w14:paraId="78F636C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-0.95</w:t>
            </w:r>
          </w:p>
        </w:tc>
      </w:tr>
      <w:tr w:rsidR="008D7E31" w:rsidRPr="00C109C3" w14:paraId="34D1D32D" w14:textId="77777777" w:rsidTr="008D6B91">
        <w:trPr>
          <w:trHeight w:val="300"/>
        </w:trPr>
        <w:tc>
          <w:tcPr>
            <w:tcW w:w="6295" w:type="dxa"/>
            <w:shd w:val="clear" w:color="auto" w:fill="FFFFFF" w:themeFill="background1"/>
            <w:noWrap/>
            <w:hideMark/>
          </w:tcPr>
          <w:p w14:paraId="35741D4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the confidence intervals associated with rates</w:t>
            </w:r>
          </w:p>
        </w:tc>
        <w:tc>
          <w:tcPr>
            <w:tcW w:w="1891" w:type="dxa"/>
            <w:shd w:val="clear" w:color="auto" w:fill="FFFFFF" w:themeFill="background1"/>
            <w:noWrap/>
            <w:hideMark/>
          </w:tcPr>
          <w:p w14:paraId="4293A29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0.49</w:t>
            </w:r>
          </w:p>
        </w:tc>
      </w:tr>
      <w:tr w:rsidR="008D7E31" w:rsidRPr="00C109C3" w14:paraId="4E55C96C" w14:textId="77777777" w:rsidTr="008D6B91">
        <w:trPr>
          <w:trHeight w:val="300"/>
        </w:trPr>
        <w:tc>
          <w:tcPr>
            <w:tcW w:w="6295" w:type="dxa"/>
            <w:shd w:val="clear" w:color="auto" w:fill="FFFFFF" w:themeFill="background1"/>
            <w:noWrap/>
            <w:hideMark/>
          </w:tcPr>
          <w:p w14:paraId="709F280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reduced n (number of independent transects)</w:t>
            </w:r>
          </w:p>
        </w:tc>
        <w:tc>
          <w:tcPr>
            <w:tcW w:w="1891" w:type="dxa"/>
            <w:shd w:val="clear" w:color="auto" w:fill="FFFFFF" w:themeFill="background1"/>
            <w:noWrap/>
            <w:hideMark/>
          </w:tcPr>
          <w:p w14:paraId="24CFAE1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900.00%</w:t>
            </w:r>
          </w:p>
        </w:tc>
      </w:tr>
      <w:tr w:rsidR="008D7E31" w:rsidRPr="00C109C3" w14:paraId="55AE428E" w14:textId="77777777" w:rsidTr="008D6B91">
        <w:trPr>
          <w:trHeight w:val="300"/>
        </w:trPr>
        <w:tc>
          <w:tcPr>
            <w:tcW w:w="6295" w:type="dxa"/>
            <w:shd w:val="clear" w:color="auto" w:fill="FFFFFF" w:themeFill="background1"/>
            <w:noWrap/>
            <w:hideMark/>
          </w:tcPr>
          <w:p w14:paraId="4C1D08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uncertainty of the average rate using reduced n</w:t>
            </w:r>
          </w:p>
        </w:tc>
        <w:tc>
          <w:tcPr>
            <w:tcW w:w="1891" w:type="dxa"/>
            <w:shd w:val="clear" w:color="auto" w:fill="FFFFFF" w:themeFill="background1"/>
            <w:noWrap/>
            <w:hideMark/>
          </w:tcPr>
          <w:p w14:paraId="10E5A9C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0.17</w:t>
            </w:r>
          </w:p>
        </w:tc>
      </w:tr>
      <w:tr w:rsidR="008D7E31" w:rsidRPr="00C109C3" w14:paraId="7A25623C" w14:textId="77777777" w:rsidTr="008D6B91">
        <w:trPr>
          <w:trHeight w:val="224"/>
        </w:trPr>
        <w:tc>
          <w:tcPr>
            <w:tcW w:w="6295" w:type="dxa"/>
            <w:shd w:val="clear" w:color="auto" w:fill="FFFFFF" w:themeFill="background1"/>
            <w:noWrap/>
            <w:hideMark/>
          </w:tcPr>
          <w:p w14:paraId="193C1B9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 with reduced n uncertainty</w:t>
            </w:r>
          </w:p>
        </w:tc>
        <w:tc>
          <w:tcPr>
            <w:tcW w:w="1891" w:type="dxa"/>
            <w:shd w:val="clear" w:color="auto" w:fill="FFFFFF" w:themeFill="background1"/>
            <w:noWrap/>
            <w:hideMark/>
          </w:tcPr>
          <w:p w14:paraId="31FAB60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 -0.95 +/- 0.17</w:t>
            </w:r>
          </w:p>
        </w:tc>
      </w:tr>
      <w:tr w:rsidR="008D7E31" w:rsidRPr="00C109C3" w14:paraId="400DAA78" w14:textId="77777777" w:rsidTr="008D6B91">
        <w:trPr>
          <w:trHeight w:val="300"/>
        </w:trPr>
        <w:tc>
          <w:tcPr>
            <w:tcW w:w="6295" w:type="dxa"/>
            <w:shd w:val="clear" w:color="auto" w:fill="FFFFFF" w:themeFill="background1"/>
            <w:noWrap/>
            <w:hideMark/>
          </w:tcPr>
          <w:p w14:paraId="07368D2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erosional transects</w:t>
            </w:r>
          </w:p>
        </w:tc>
        <w:tc>
          <w:tcPr>
            <w:tcW w:w="1891" w:type="dxa"/>
            <w:shd w:val="clear" w:color="auto" w:fill="FFFFFF" w:themeFill="background1"/>
            <w:noWrap/>
            <w:hideMark/>
          </w:tcPr>
          <w:p w14:paraId="52D13C9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63</w:t>
            </w:r>
          </w:p>
        </w:tc>
      </w:tr>
      <w:tr w:rsidR="008D7E31" w:rsidRPr="00C109C3" w14:paraId="7DDC764E" w14:textId="77777777" w:rsidTr="008D6B91">
        <w:trPr>
          <w:trHeight w:val="300"/>
        </w:trPr>
        <w:tc>
          <w:tcPr>
            <w:tcW w:w="6295" w:type="dxa"/>
            <w:shd w:val="clear" w:color="auto" w:fill="FFFFFF" w:themeFill="background1"/>
            <w:noWrap/>
            <w:hideMark/>
          </w:tcPr>
          <w:p w14:paraId="675199F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erosional</w:t>
            </w:r>
          </w:p>
        </w:tc>
        <w:tc>
          <w:tcPr>
            <w:tcW w:w="1891" w:type="dxa"/>
            <w:shd w:val="clear" w:color="auto" w:fill="FFFFFF" w:themeFill="background1"/>
            <w:noWrap/>
            <w:hideMark/>
          </w:tcPr>
          <w:p w14:paraId="408D0A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76.83%</w:t>
            </w:r>
          </w:p>
        </w:tc>
      </w:tr>
      <w:tr w:rsidR="008D7E31" w:rsidRPr="00C109C3" w14:paraId="29274D54" w14:textId="77777777" w:rsidTr="008D6B91">
        <w:trPr>
          <w:trHeight w:val="300"/>
        </w:trPr>
        <w:tc>
          <w:tcPr>
            <w:tcW w:w="6295" w:type="dxa"/>
            <w:shd w:val="clear" w:color="auto" w:fill="FFFFFF" w:themeFill="background1"/>
            <w:noWrap/>
            <w:hideMark/>
          </w:tcPr>
          <w:p w14:paraId="0DB38FA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erosion</w:t>
            </w:r>
          </w:p>
        </w:tc>
        <w:tc>
          <w:tcPr>
            <w:tcW w:w="1891" w:type="dxa"/>
            <w:shd w:val="clear" w:color="auto" w:fill="FFFFFF" w:themeFill="background1"/>
            <w:noWrap/>
            <w:hideMark/>
          </w:tcPr>
          <w:p w14:paraId="3C9B340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69.51%</w:t>
            </w:r>
          </w:p>
        </w:tc>
      </w:tr>
      <w:tr w:rsidR="008D7E31" w:rsidRPr="00C109C3" w14:paraId="204FDD19" w14:textId="77777777" w:rsidTr="008D6B91">
        <w:trPr>
          <w:trHeight w:val="300"/>
        </w:trPr>
        <w:tc>
          <w:tcPr>
            <w:tcW w:w="6295" w:type="dxa"/>
            <w:shd w:val="clear" w:color="auto" w:fill="FFFFFF" w:themeFill="background1"/>
            <w:noWrap/>
            <w:hideMark/>
          </w:tcPr>
          <w:p w14:paraId="63CE5B1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erosion</w:t>
            </w:r>
          </w:p>
        </w:tc>
        <w:tc>
          <w:tcPr>
            <w:tcW w:w="1891" w:type="dxa"/>
            <w:shd w:val="clear" w:color="auto" w:fill="FFFFFF" w:themeFill="background1"/>
            <w:noWrap/>
            <w:hideMark/>
          </w:tcPr>
          <w:p w14:paraId="7E8A724D"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-3.32</w:t>
            </w:r>
          </w:p>
        </w:tc>
      </w:tr>
      <w:tr w:rsidR="008D7E31" w:rsidRPr="00C109C3" w14:paraId="420D13EB" w14:textId="77777777" w:rsidTr="008D6B91">
        <w:trPr>
          <w:trHeight w:val="300"/>
        </w:trPr>
        <w:tc>
          <w:tcPr>
            <w:tcW w:w="6295" w:type="dxa"/>
            <w:shd w:val="clear" w:color="auto" w:fill="FFFFFF" w:themeFill="background1"/>
            <w:noWrap/>
            <w:hideMark/>
          </w:tcPr>
          <w:p w14:paraId="32E1DBE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maximum value erosion </w:t>
            </w:r>
            <w:proofErr w:type="gramStart"/>
            <w:r w:rsidRPr="00C109C3">
              <w:rPr>
                <w:rFonts w:ascii="Times New Roman" w:hAnsi="Times New Roman" w:cs="Times New Roman"/>
                <w:color w:val="000000" w:themeColor="text1"/>
                <w:sz w:val="16"/>
                <w:szCs w:val="16"/>
              </w:rPr>
              <w:t>transect</w:t>
            </w:r>
            <w:proofErr w:type="gramEnd"/>
            <w:r w:rsidRPr="00C109C3">
              <w:rPr>
                <w:rFonts w:ascii="Times New Roman" w:hAnsi="Times New Roman" w:cs="Times New Roman"/>
                <w:color w:val="000000" w:themeColor="text1"/>
                <w:sz w:val="16"/>
                <w:szCs w:val="16"/>
              </w:rPr>
              <w:t xml:space="preserve"> ID</w:t>
            </w:r>
          </w:p>
        </w:tc>
        <w:tc>
          <w:tcPr>
            <w:tcW w:w="1891" w:type="dxa"/>
            <w:shd w:val="clear" w:color="auto" w:fill="FFFFFF" w:themeFill="background1"/>
            <w:noWrap/>
            <w:hideMark/>
          </w:tcPr>
          <w:p w14:paraId="1DBEF6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22</w:t>
            </w:r>
          </w:p>
        </w:tc>
      </w:tr>
      <w:tr w:rsidR="008D7E31" w:rsidRPr="00C109C3" w14:paraId="34D683FA" w14:textId="77777777" w:rsidTr="008D6B91">
        <w:trPr>
          <w:trHeight w:val="300"/>
        </w:trPr>
        <w:tc>
          <w:tcPr>
            <w:tcW w:w="6295" w:type="dxa"/>
            <w:shd w:val="clear" w:color="auto" w:fill="FFFFFF" w:themeFill="background1"/>
            <w:noWrap/>
            <w:hideMark/>
          </w:tcPr>
          <w:p w14:paraId="0AC1F4F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erosional rates</w:t>
            </w:r>
          </w:p>
        </w:tc>
        <w:tc>
          <w:tcPr>
            <w:tcW w:w="1891" w:type="dxa"/>
            <w:shd w:val="clear" w:color="auto" w:fill="FFFFFF" w:themeFill="background1"/>
            <w:noWrap/>
            <w:hideMark/>
          </w:tcPr>
          <w:p w14:paraId="4DE066D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-1.33</w:t>
            </w:r>
          </w:p>
        </w:tc>
      </w:tr>
      <w:tr w:rsidR="008D7E31" w:rsidRPr="00C109C3" w14:paraId="06BD2A06" w14:textId="77777777" w:rsidTr="008D6B91">
        <w:trPr>
          <w:trHeight w:val="300"/>
        </w:trPr>
        <w:tc>
          <w:tcPr>
            <w:tcW w:w="6295" w:type="dxa"/>
            <w:shd w:val="clear" w:color="auto" w:fill="FFFFFF" w:themeFill="background1"/>
            <w:noWrap/>
            <w:hideMark/>
          </w:tcPr>
          <w:p w14:paraId="2491CBF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accretional transects</w:t>
            </w:r>
          </w:p>
        </w:tc>
        <w:tc>
          <w:tcPr>
            <w:tcW w:w="1891" w:type="dxa"/>
            <w:shd w:val="clear" w:color="auto" w:fill="FFFFFF" w:themeFill="background1"/>
            <w:noWrap/>
            <w:hideMark/>
          </w:tcPr>
          <w:p w14:paraId="08497FEC"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19</w:t>
            </w:r>
          </w:p>
        </w:tc>
      </w:tr>
      <w:tr w:rsidR="008D7E31" w:rsidRPr="00C109C3" w14:paraId="18A0D515" w14:textId="77777777" w:rsidTr="008D6B91">
        <w:trPr>
          <w:trHeight w:val="300"/>
        </w:trPr>
        <w:tc>
          <w:tcPr>
            <w:tcW w:w="6295" w:type="dxa"/>
            <w:shd w:val="clear" w:color="auto" w:fill="FFFFFF" w:themeFill="background1"/>
            <w:noWrap/>
            <w:hideMark/>
          </w:tcPr>
          <w:p w14:paraId="2201DE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accretional</w:t>
            </w:r>
          </w:p>
        </w:tc>
        <w:tc>
          <w:tcPr>
            <w:tcW w:w="1891" w:type="dxa"/>
            <w:shd w:val="clear" w:color="auto" w:fill="FFFFFF" w:themeFill="background1"/>
            <w:noWrap/>
            <w:hideMark/>
          </w:tcPr>
          <w:p w14:paraId="3CD0282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23.17%</w:t>
            </w:r>
          </w:p>
        </w:tc>
      </w:tr>
      <w:tr w:rsidR="008D7E31" w:rsidRPr="00C109C3" w14:paraId="53C0ECA9" w14:textId="77777777" w:rsidTr="008D6B91">
        <w:trPr>
          <w:trHeight w:val="300"/>
        </w:trPr>
        <w:tc>
          <w:tcPr>
            <w:tcW w:w="6295" w:type="dxa"/>
            <w:shd w:val="clear" w:color="auto" w:fill="FFFFFF" w:themeFill="background1"/>
            <w:noWrap/>
            <w:hideMark/>
          </w:tcPr>
          <w:p w14:paraId="6D1B3E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accretion</w:t>
            </w:r>
          </w:p>
        </w:tc>
        <w:tc>
          <w:tcPr>
            <w:tcW w:w="1891" w:type="dxa"/>
            <w:shd w:val="clear" w:color="auto" w:fill="FFFFFF" w:themeFill="background1"/>
            <w:noWrap/>
            <w:hideMark/>
          </w:tcPr>
          <w:p w14:paraId="493D67B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10.98%</w:t>
            </w:r>
          </w:p>
        </w:tc>
      </w:tr>
      <w:tr w:rsidR="008D7E31" w:rsidRPr="00C109C3" w14:paraId="3626E2CB" w14:textId="77777777" w:rsidTr="008D6B91">
        <w:trPr>
          <w:trHeight w:val="300"/>
        </w:trPr>
        <w:tc>
          <w:tcPr>
            <w:tcW w:w="6295" w:type="dxa"/>
            <w:shd w:val="clear" w:color="auto" w:fill="FFFFFF" w:themeFill="background1"/>
            <w:noWrap/>
            <w:hideMark/>
          </w:tcPr>
          <w:p w14:paraId="2B44020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accretion</w:t>
            </w:r>
          </w:p>
        </w:tc>
        <w:tc>
          <w:tcPr>
            <w:tcW w:w="1891" w:type="dxa"/>
            <w:shd w:val="clear" w:color="auto" w:fill="FFFFFF" w:themeFill="background1"/>
            <w:noWrap/>
            <w:hideMark/>
          </w:tcPr>
          <w:p w14:paraId="6B0EE9A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0.62</w:t>
            </w:r>
          </w:p>
        </w:tc>
      </w:tr>
      <w:tr w:rsidR="008D7E31" w:rsidRPr="00C109C3" w14:paraId="29837396" w14:textId="77777777" w:rsidTr="008D6B91">
        <w:trPr>
          <w:trHeight w:val="300"/>
        </w:trPr>
        <w:tc>
          <w:tcPr>
            <w:tcW w:w="6295" w:type="dxa"/>
            <w:shd w:val="clear" w:color="auto" w:fill="FFFFFF" w:themeFill="background1"/>
            <w:noWrap/>
            <w:hideMark/>
          </w:tcPr>
          <w:p w14:paraId="0CD75CE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maximum value accretion </w:t>
            </w:r>
            <w:proofErr w:type="gramStart"/>
            <w:r w:rsidRPr="00C109C3">
              <w:rPr>
                <w:rFonts w:ascii="Times New Roman" w:hAnsi="Times New Roman" w:cs="Times New Roman"/>
                <w:color w:val="000000" w:themeColor="text1"/>
                <w:sz w:val="16"/>
                <w:szCs w:val="16"/>
              </w:rPr>
              <w:t>transect</w:t>
            </w:r>
            <w:proofErr w:type="gramEnd"/>
            <w:r w:rsidRPr="00C109C3">
              <w:rPr>
                <w:rFonts w:ascii="Times New Roman" w:hAnsi="Times New Roman" w:cs="Times New Roman"/>
                <w:color w:val="000000" w:themeColor="text1"/>
                <w:sz w:val="16"/>
                <w:szCs w:val="16"/>
              </w:rPr>
              <w:t xml:space="preserve"> ID</w:t>
            </w:r>
          </w:p>
        </w:tc>
        <w:tc>
          <w:tcPr>
            <w:tcW w:w="1891" w:type="dxa"/>
            <w:shd w:val="clear" w:color="auto" w:fill="FFFFFF" w:themeFill="background1"/>
            <w:noWrap/>
            <w:hideMark/>
          </w:tcPr>
          <w:p w14:paraId="3D1353D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44</w:t>
            </w:r>
          </w:p>
        </w:tc>
      </w:tr>
      <w:tr w:rsidR="008D7E31" w:rsidRPr="00C109C3" w14:paraId="4A84323D" w14:textId="77777777" w:rsidTr="008D6B91">
        <w:trPr>
          <w:trHeight w:val="300"/>
        </w:trPr>
        <w:tc>
          <w:tcPr>
            <w:tcW w:w="6295" w:type="dxa"/>
            <w:shd w:val="clear" w:color="auto" w:fill="FFFFFF" w:themeFill="background1"/>
            <w:noWrap/>
            <w:hideMark/>
          </w:tcPr>
          <w:p w14:paraId="32F6023B"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accretional rates</w:t>
            </w:r>
          </w:p>
        </w:tc>
        <w:tc>
          <w:tcPr>
            <w:tcW w:w="1891" w:type="dxa"/>
            <w:shd w:val="clear" w:color="auto" w:fill="FFFFFF" w:themeFill="background1"/>
            <w:noWrap/>
            <w:hideMark/>
          </w:tcPr>
          <w:p w14:paraId="22C068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0.31</w:t>
            </w:r>
          </w:p>
        </w:tc>
      </w:tr>
    </w:tbl>
    <w:p w14:paraId="4C88385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fldChar w:fldCharType="end"/>
      </w:r>
      <w:r w:rsidRPr="00C109C3">
        <w:rPr>
          <w:rFonts w:ascii="Times New Roman" w:hAnsi="Times New Roman" w:cs="Times New Roman"/>
        </w:rPr>
        <w:t>Table 7- Summary statistics calculated by DSAS, RATE: LRR (Linear Regression Rate, m/</w:t>
      </w:r>
      <w:proofErr w:type="spellStart"/>
      <w:r w:rsidRPr="00C109C3">
        <w:rPr>
          <w:rFonts w:ascii="Times New Roman" w:hAnsi="Times New Roman" w:cs="Times New Roman"/>
        </w:rPr>
        <w:t>yr</w:t>
      </w:r>
      <w:proofErr w:type="spellEnd"/>
      <w:r w:rsidRPr="00C109C3">
        <w:rPr>
          <w:rFonts w:ascii="Times New Roman" w:hAnsi="Times New Roman" w:cs="Times New Roman"/>
        </w:rPr>
        <w:t>)</w:t>
      </w:r>
    </w:p>
    <w:p w14:paraId="20E5FD7B"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 </w:t>
      </w:r>
      <w:commentRangeEnd w:id="114"/>
      <w:r w:rsidR="00280A24">
        <w:rPr>
          <w:rStyle w:val="CommentReference"/>
        </w:rPr>
        <w:commentReference w:id="114"/>
      </w:r>
    </w:p>
    <w:p w14:paraId="2B03D835" w14:textId="77777777" w:rsidR="00793EFF" w:rsidRPr="00C109C3" w:rsidRDefault="00793EFF" w:rsidP="008D7E31">
      <w:pPr>
        <w:spacing w:line="360" w:lineRule="auto"/>
        <w:rPr>
          <w:rFonts w:ascii="Times New Roman" w:hAnsi="Times New Roman" w:cs="Times New Roman"/>
          <w:b/>
          <w:bCs/>
          <w:i/>
          <w:iCs/>
          <w:noProof/>
        </w:rPr>
      </w:pPr>
    </w:p>
    <w:p w14:paraId="47D31437" w14:textId="77777777" w:rsidR="00793EFF" w:rsidRPr="00C109C3" w:rsidRDefault="00793EFF" w:rsidP="008D7E31">
      <w:pPr>
        <w:spacing w:line="360" w:lineRule="auto"/>
        <w:rPr>
          <w:rFonts w:ascii="Times New Roman" w:hAnsi="Times New Roman" w:cs="Times New Roman"/>
          <w:b/>
          <w:bCs/>
          <w:i/>
          <w:iCs/>
          <w:noProof/>
        </w:rPr>
      </w:pPr>
    </w:p>
    <w:p w14:paraId="7BDC4858" w14:textId="77777777" w:rsidR="00EA5B4E" w:rsidRDefault="00EA5B4E" w:rsidP="008D7E31">
      <w:pPr>
        <w:spacing w:line="360" w:lineRule="auto"/>
        <w:rPr>
          <w:rFonts w:ascii="Times New Roman" w:hAnsi="Times New Roman" w:cs="Times New Roman"/>
          <w:b/>
          <w:bCs/>
          <w:i/>
          <w:iCs/>
          <w:noProof/>
        </w:rPr>
      </w:pPr>
    </w:p>
    <w:p w14:paraId="323A210A" w14:textId="6BA6DF95"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lastRenderedPageBreak/>
        <w:t>3.4 Shoreline analysis for 10 and 20-year prediction</w:t>
      </w:r>
    </w:p>
    <w:p w14:paraId="7B124FCD" w14:textId="77777777" w:rsidR="008D7E31" w:rsidRPr="00C109C3" w:rsidRDefault="008D7E31" w:rsidP="00DF7EBD">
      <w:pPr>
        <w:spacing w:line="360" w:lineRule="auto"/>
        <w:ind w:firstLine="720"/>
        <w:rPr>
          <w:rFonts w:ascii="Times New Roman" w:hAnsi="Times New Roman" w:cs="Times New Roman"/>
        </w:rPr>
      </w:pPr>
      <w:r w:rsidRPr="00C109C3">
        <w:rPr>
          <w:rFonts w:ascii="Times New Roman" w:hAnsi="Times New Roman" w:cs="Times New Roman"/>
        </w:rPr>
        <w:t xml:space="preserve">The DSAS calculations for future shoreline predictions are depicted in Figure 11. The 10-year prediction (left) demonstrates a uniformity of erosion particularity in the south and center of Deer Island. The north end of Deer Island has an acute area right before the shoreline bulge that is projected to be completely eroded by the 10-year prediction. The center of Deer Islands has a slight accretion area, but the majority of the 10-year projection is predicting that the west shoreline of Deer Island will erode. The 20-year prediction is very similar to the 10-year prediction model, but with more drastic erosion in the north end. The most eroded section of Deer Island (toward the north end) is getting close to the baseline. </w:t>
      </w:r>
    </w:p>
    <w:p w14:paraId="088C5D2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68480" behindDoc="0" locked="0" layoutInCell="1" allowOverlap="1" wp14:anchorId="5AF50418" wp14:editId="04AAEE48">
            <wp:simplePos x="0" y="0"/>
            <wp:positionH relativeFrom="margin">
              <wp:posOffset>123092</wp:posOffset>
            </wp:positionH>
            <wp:positionV relativeFrom="paragraph">
              <wp:posOffset>0</wp:posOffset>
            </wp:positionV>
            <wp:extent cx="2936240" cy="3799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6240" cy="37998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15"/>
      <w:r w:rsidRPr="00C109C3">
        <w:rPr>
          <w:rFonts w:ascii="Times New Roman" w:hAnsi="Times New Roman" w:cs="Times New Roman"/>
          <w:noProof/>
        </w:rPr>
        <w:drawing>
          <wp:anchor distT="0" distB="0" distL="114300" distR="114300" simplePos="0" relativeHeight="251667456" behindDoc="0" locked="0" layoutInCell="1" allowOverlap="1" wp14:anchorId="2C83E04D" wp14:editId="5A40C0E3">
            <wp:simplePos x="0" y="0"/>
            <wp:positionH relativeFrom="margin">
              <wp:posOffset>3024505</wp:posOffset>
            </wp:positionH>
            <wp:positionV relativeFrom="paragraph">
              <wp:posOffset>0</wp:posOffset>
            </wp:positionV>
            <wp:extent cx="3006725" cy="389255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06725" cy="38925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15"/>
      <w:r w:rsidR="00F17F4B">
        <w:rPr>
          <w:rStyle w:val="CommentReference"/>
        </w:rPr>
        <w:commentReference w:id="115"/>
      </w:r>
      <w:r w:rsidRPr="00C109C3">
        <w:rPr>
          <w:rFonts w:ascii="Times New Roman" w:hAnsi="Times New Roman" w:cs="Times New Roman"/>
        </w:rPr>
        <w:t xml:space="preserve">Figure 11- Shoreline prediction for 10-year (left) and 20-year (right), including uncertainty. Shorelines are located on the west side of each panel. Baselines are located on the east side of each panel. Forecast points were created by DSAS to assist in the prediction model. The thicker black (left) and brown (right) lines depict the DSAS shoreline prediction. The lighter shaded region indicates the uncertainty of the predicted shoreline. </w:t>
      </w:r>
    </w:p>
    <w:p w14:paraId="6CBA056C" w14:textId="77777777" w:rsidR="00EA5B4E" w:rsidRDefault="00EA5B4E" w:rsidP="008D7E31">
      <w:pPr>
        <w:spacing w:line="360" w:lineRule="auto"/>
        <w:rPr>
          <w:rFonts w:ascii="Times New Roman" w:hAnsi="Times New Roman" w:cs="Times New Roman"/>
          <w:b/>
          <w:bCs/>
        </w:rPr>
      </w:pPr>
    </w:p>
    <w:p w14:paraId="0BDDF6B0" w14:textId="4CD0437E"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4. Discussion and conclusion</w:t>
      </w:r>
    </w:p>
    <w:p w14:paraId="5D4D71C9" w14:textId="2AB76852" w:rsidR="008D7E31" w:rsidRPr="00C109C3" w:rsidRDefault="008D7E31" w:rsidP="008D7E31">
      <w:pPr>
        <w:spacing w:line="360" w:lineRule="auto"/>
        <w:ind w:firstLine="720"/>
        <w:rPr>
          <w:rFonts w:ascii="Times New Roman" w:hAnsi="Times New Roman" w:cs="Times New Roman"/>
        </w:rPr>
      </w:pPr>
      <w:commentRangeStart w:id="116"/>
      <w:r w:rsidRPr="00C109C3">
        <w:rPr>
          <w:rFonts w:ascii="Times New Roman" w:hAnsi="Times New Roman" w:cs="Times New Roman"/>
        </w:rPr>
        <w:t xml:space="preserve">Results in this analysis suggest that more shoreline erosion occurred during the 1994- </w:t>
      </w:r>
      <w:proofErr w:type="gramStart"/>
      <w:r w:rsidRPr="00C109C3">
        <w:rPr>
          <w:rFonts w:ascii="Times New Roman" w:hAnsi="Times New Roman" w:cs="Times New Roman"/>
        </w:rPr>
        <w:t>2007 time</w:t>
      </w:r>
      <w:proofErr w:type="gramEnd"/>
      <w:r w:rsidRPr="00C109C3">
        <w:rPr>
          <w:rFonts w:ascii="Times New Roman" w:hAnsi="Times New Roman" w:cs="Times New Roman"/>
        </w:rPr>
        <w:t xml:space="preserve"> frame compared to the later time frame of 2010-2019. </w:t>
      </w:r>
      <w:commentRangeEnd w:id="116"/>
      <w:r w:rsidR="00F17F4B">
        <w:rPr>
          <w:rStyle w:val="CommentReference"/>
        </w:rPr>
        <w:commentReference w:id="116"/>
      </w:r>
      <w:r w:rsidRPr="00C109C3">
        <w:rPr>
          <w:rFonts w:ascii="Times New Roman" w:hAnsi="Times New Roman" w:cs="Times New Roman"/>
        </w:rPr>
        <w:t xml:space="preserve">The transects results depict more erosion in the NSM analysis (Figure 8, right) than compared to the time frame of 2010- 2019 analysis (Figure 9, right). </w:t>
      </w:r>
      <w:commentRangeStart w:id="117"/>
      <w:r w:rsidRPr="00C109C3">
        <w:rPr>
          <w:rFonts w:ascii="Times New Roman" w:hAnsi="Times New Roman" w:cs="Times New Roman"/>
        </w:rPr>
        <w:t xml:space="preserve">It is curious for us to think about how and why this seemingly obvious drastic NSM erosion has occurred in the earlier time frame analysis. </w:t>
      </w:r>
      <w:commentRangeEnd w:id="117"/>
      <w:r w:rsidR="00CE5932">
        <w:rPr>
          <w:rStyle w:val="CommentReference"/>
        </w:rPr>
        <w:commentReference w:id="117"/>
      </w:r>
      <w:r w:rsidRPr="00C109C3">
        <w:rPr>
          <w:rFonts w:ascii="Times New Roman" w:hAnsi="Times New Roman" w:cs="Times New Roman"/>
        </w:rPr>
        <w:t xml:space="preserve">A year prior to the first imagery in the time series the Storm of the Century hit the Big Bend region. There is evidence during this storm event that sandy coasts were susceptible to shoreline erosion </w:t>
      </w:r>
      <w:sdt>
        <w:sdtPr>
          <w:rPr>
            <w:rFonts w:ascii="Times New Roman" w:hAnsi="Times New Roman" w:cs="Times New Roman"/>
          </w:rPr>
          <w:tag w:val="MENDELEY_CITATION_5b95c250-6b52-4aee-9ef4-c1f2fcb9c93a"/>
          <w:id w:val="1724629739"/>
          <w:placeholder>
            <w:docPart w:val="10B43D2ED2FC491889B7367E70E692BF"/>
          </w:placeholder>
        </w:sdtPr>
        <w:sdtContent>
          <w:r w:rsidRPr="00C109C3">
            <w:rPr>
              <w:rFonts w:ascii="Times New Roman" w:eastAsia="Times New Roman" w:hAnsi="Times New Roman" w:cs="Times New Roman"/>
            </w:rPr>
            <w:t>(</w:t>
          </w:r>
          <w:proofErr w:type="spellStart"/>
          <w:r w:rsidRPr="00C109C3">
            <w:rPr>
              <w:rFonts w:ascii="Times New Roman" w:eastAsia="Times New Roman" w:hAnsi="Times New Roman" w:cs="Times New Roman"/>
            </w:rPr>
            <w:t>Goodbred</w:t>
          </w:r>
          <w:proofErr w:type="spellEnd"/>
          <w:r w:rsidRPr="00C109C3">
            <w:rPr>
              <w:rFonts w:ascii="Times New Roman" w:eastAsia="Times New Roman" w:hAnsi="Times New Roman" w:cs="Times New Roman"/>
            </w:rPr>
            <w:t xml:space="preserve"> &amp; Hine, 1993)</w:t>
          </w:r>
        </w:sdtContent>
      </w:sdt>
      <w:commentRangeStart w:id="118"/>
      <w:r w:rsidRPr="00C109C3">
        <w:rPr>
          <w:rFonts w:ascii="Times New Roman" w:hAnsi="Times New Roman" w:cs="Times New Roman"/>
        </w:rPr>
        <w:t xml:space="preserve">. Years of dramatic storm clusters in the Gulf of Mexico (1994- 2015, retreat erosion rate of − 5.49 ± 1.4 m/year) indicate significant morphological changes of the coast and could have possibly delayed natural beach recovery </w:t>
      </w:r>
      <w:sdt>
        <w:sdtPr>
          <w:rPr>
            <w:rFonts w:ascii="Times New Roman" w:hAnsi="Times New Roman" w:cs="Times New Roman"/>
            <w:color w:val="000000"/>
          </w:rPr>
          <w:tag w:val="MENDELEY_CITATION_9e03e5eb-c48f-4c79-bfa9-2c60f7e2c1fe"/>
          <w:id w:val="1029141657"/>
          <w:placeholder>
            <w:docPart w:val="10B43D2ED2FC491889B7367E70E692BF"/>
          </w:placeholder>
        </w:sdtPr>
        <w:sdtContent>
          <w:r w:rsidRPr="00C109C3">
            <w:rPr>
              <w:rFonts w:ascii="Times New Roman" w:hAnsi="Times New Roman" w:cs="Times New Roman"/>
              <w:color w:val="000000"/>
            </w:rPr>
            <w:t>(Sankar et al., 2018)</w:t>
          </w:r>
        </w:sdtContent>
      </w:sdt>
      <w:r w:rsidRPr="00C109C3">
        <w:rPr>
          <w:rFonts w:ascii="Times New Roman" w:hAnsi="Times New Roman" w:cs="Times New Roman"/>
        </w:rPr>
        <w:t>.</w:t>
      </w:r>
      <w:r w:rsidR="00DF7EBD">
        <w:rPr>
          <w:rFonts w:ascii="Times New Roman" w:hAnsi="Times New Roman" w:cs="Times New Roman"/>
        </w:rPr>
        <w:t xml:space="preserve"> </w:t>
      </w:r>
      <w:commentRangeEnd w:id="118"/>
      <w:r w:rsidR="00050F63">
        <w:rPr>
          <w:rStyle w:val="CommentReference"/>
        </w:rPr>
        <w:commentReference w:id="118"/>
      </w:r>
      <w:r w:rsidRPr="00C109C3">
        <w:rPr>
          <w:rFonts w:ascii="Times New Roman" w:hAnsi="Times New Roman" w:cs="Times New Roman"/>
        </w:rPr>
        <w:t xml:space="preserve">Despite the Storm of the Century happening prior to our shoreline analysis, an abrupt shoreline </w:t>
      </w:r>
      <w:proofErr w:type="gramStart"/>
      <w:r w:rsidRPr="00C109C3">
        <w:rPr>
          <w:rFonts w:ascii="Times New Roman" w:hAnsi="Times New Roman" w:cs="Times New Roman"/>
        </w:rPr>
        <w:t>change</w:t>
      </w:r>
      <w:proofErr w:type="gramEnd"/>
      <w:r w:rsidRPr="00C109C3">
        <w:rPr>
          <w:rFonts w:ascii="Times New Roman" w:hAnsi="Times New Roman" w:cs="Times New Roman"/>
        </w:rPr>
        <w:t xml:space="preserve"> due to an intense weather event coupled with SLR might have triggered an unbalance of natural erosion and accretion rates on Deer Island during the 1994- 2007 time frame, especially considering storm clusters encompassed this time frame. </w:t>
      </w:r>
    </w:p>
    <w:p w14:paraId="7F132088" w14:textId="51EE7F8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Despite analyzing such brief time periods on a small shoreline, many changes have occurred. </w:t>
      </w:r>
      <w:commentRangeStart w:id="119"/>
      <w:r w:rsidRPr="00C109C3">
        <w:rPr>
          <w:rFonts w:ascii="Times New Roman" w:hAnsi="Times New Roman" w:cs="Times New Roman"/>
        </w:rPr>
        <w:t xml:space="preserve">Note that in Figure 8, a small hook shoreline feature (on the north end) can be observed and is completely gone by the </w:t>
      </w:r>
      <w:proofErr w:type="gramStart"/>
      <w:r w:rsidRPr="00C109C3">
        <w:rPr>
          <w:rFonts w:ascii="Times New Roman" w:hAnsi="Times New Roman" w:cs="Times New Roman"/>
        </w:rPr>
        <w:t>time period</w:t>
      </w:r>
      <w:proofErr w:type="gramEnd"/>
      <w:r w:rsidRPr="00C109C3">
        <w:rPr>
          <w:rFonts w:ascii="Times New Roman" w:hAnsi="Times New Roman" w:cs="Times New Roman"/>
        </w:rPr>
        <w:t xml:space="preserve"> of Figure 9. </w:t>
      </w:r>
      <w:commentRangeEnd w:id="119"/>
      <w:r w:rsidR="00050F63">
        <w:rPr>
          <w:rStyle w:val="CommentReference"/>
        </w:rPr>
        <w:commentReference w:id="119"/>
      </w:r>
      <w:r w:rsidRPr="00C109C3">
        <w:rPr>
          <w:rFonts w:ascii="Times New Roman" w:hAnsi="Times New Roman" w:cs="Times New Roman"/>
        </w:rPr>
        <w:t xml:space="preserve">Even erosion of small features such as that hook like shoreline can make an impact on the available habitats for animals. Many species depend on shorelines for food, nesting, and shelter </w:t>
      </w:r>
      <w:sdt>
        <w:sdtPr>
          <w:rPr>
            <w:rFonts w:ascii="Times New Roman" w:hAnsi="Times New Roman" w:cs="Times New Roman"/>
            <w:color w:val="000000"/>
          </w:rPr>
          <w:tag w:val="MENDELEY_CITATION_ddea34dd-fb39-4bef-bb6a-f2061c32281d"/>
          <w:id w:val="-2004808790"/>
          <w:placeholder>
            <w:docPart w:val="10B43D2ED2FC491889B7367E70E692BF"/>
          </w:placeholder>
        </w:sdtPr>
        <w:sdtContent>
          <w:r w:rsidRPr="00C109C3">
            <w:rPr>
              <w:rFonts w:ascii="Times New Roman" w:hAnsi="Times New Roman" w:cs="Times New Roman"/>
              <w:color w:val="000000"/>
            </w:rPr>
            <w:t>(</w:t>
          </w:r>
          <w:r w:rsidRPr="00C109C3">
            <w:rPr>
              <w:rFonts w:ascii="Times New Roman" w:hAnsi="Times New Roman" w:cs="Times New Roman"/>
              <w:shd w:val="clear" w:color="auto" w:fill="FFFFFF"/>
            </w:rPr>
            <w:t>O'Connell</w:t>
          </w:r>
          <w:r w:rsidRPr="00C109C3">
            <w:rPr>
              <w:rFonts w:ascii="Times New Roman" w:hAnsi="Times New Roman" w:cs="Times New Roman"/>
              <w:color w:val="000000"/>
            </w:rPr>
            <w:t xml:space="preserve"> et al., 2005)</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w:t>
      </w:r>
      <w:sdt>
        <w:sdtPr>
          <w:rPr>
            <w:rFonts w:ascii="Times New Roman" w:hAnsi="Times New Roman" w:cs="Times New Roman"/>
            <w:color w:val="000000"/>
          </w:rPr>
          <w:tag w:val="MENDELEY_CITATION_8071654c-f036-466b-afd7-fd33b945c7dc"/>
          <w:id w:val="777832374"/>
          <w:placeholder>
            <w:docPart w:val="10B43D2ED2FC491889B7367E70E692BF"/>
          </w:placeholder>
        </w:sdtPr>
        <w:sdtContent>
          <w:r w:rsidRPr="00C109C3">
            <w:rPr>
              <w:rFonts w:ascii="Times New Roman" w:hAnsi="Times New Roman" w:cs="Times New Roman"/>
              <w:color w:val="000000"/>
            </w:rPr>
            <w:t>(Galbraith et al., 200</w:t>
          </w:r>
          <w:r w:rsidR="00CF11F4" w:rsidRPr="00C109C3">
            <w:rPr>
              <w:rFonts w:ascii="Times New Roman" w:hAnsi="Times New Roman" w:cs="Times New Roman"/>
              <w:color w:val="000000"/>
            </w:rPr>
            <w:t>5</w:t>
          </w:r>
          <w:r w:rsidRPr="00C109C3">
            <w:rPr>
              <w:rFonts w:ascii="Times New Roman" w:hAnsi="Times New Roman" w:cs="Times New Roman"/>
              <w:color w:val="000000"/>
            </w:rPr>
            <w:t>)</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The Big Bend region of Florida is already experiencing low shorebird species richness and population abundance, implying that an area already struggling with species biodiversity, despite the lack of human impact, will </w:t>
      </w:r>
      <w:del w:id="120" w:author="Mossa,Joann" w:date="2021-01-16T21:27:00Z">
        <w:r w:rsidRPr="00C109C3" w:rsidDel="00050F63">
          <w:rPr>
            <w:rFonts w:ascii="Times New Roman" w:hAnsi="Times New Roman" w:cs="Times New Roman"/>
          </w:rPr>
          <w:delText xml:space="preserve">at least </w:delText>
        </w:r>
      </w:del>
      <w:r w:rsidRPr="00C109C3">
        <w:rPr>
          <w:rFonts w:ascii="Times New Roman" w:hAnsi="Times New Roman" w:cs="Times New Roman"/>
        </w:rPr>
        <w:t xml:space="preserve">have negative shorebird impacts because of consistently eroding shorelines. During a high erosion storm event, many sandy-shore animals may also be washed up to shore, stranded up shore, or left to die due to exposure. Sandy- shore creatures naturally </w:t>
      </w:r>
      <w:proofErr w:type="gramStart"/>
      <w:r w:rsidRPr="00C109C3">
        <w:rPr>
          <w:rFonts w:ascii="Times New Roman" w:hAnsi="Times New Roman" w:cs="Times New Roman"/>
        </w:rPr>
        <w:t>are able to</w:t>
      </w:r>
      <w:proofErr w:type="gramEnd"/>
      <w:r w:rsidRPr="00C109C3">
        <w:rPr>
          <w:rFonts w:ascii="Times New Roman" w:hAnsi="Times New Roman" w:cs="Times New Roman"/>
        </w:rPr>
        <w:t xml:space="preserve"> survive storm events due to their defense </w:t>
      </w:r>
      <w:r w:rsidRPr="00C109C3">
        <w:rPr>
          <w:rFonts w:ascii="Times New Roman" w:hAnsi="Times New Roman" w:cs="Times New Roman"/>
        </w:rPr>
        <w:lastRenderedPageBreak/>
        <w:t xml:space="preserve">mechanisms but are not always able to survive in the event of significant shoreline erosion </w:t>
      </w:r>
      <w:sdt>
        <w:sdtPr>
          <w:rPr>
            <w:rFonts w:ascii="Times New Roman" w:hAnsi="Times New Roman" w:cs="Times New Roman"/>
          </w:rPr>
          <w:tag w:val="MENDELEY_CITATION_fc18dae3-2aa0-4b49-8a29-da02db67997a"/>
          <w:id w:val="-72896532"/>
          <w:placeholder>
            <w:docPart w:val="10B43D2ED2FC491889B7367E70E692BF"/>
          </w:placeholder>
        </w:sdt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Whether shorelines erode slowly, but constantly, or in a storm event, extreme shoreline erosion negatively impacts animal species. </w:t>
      </w:r>
    </w:p>
    <w:p w14:paraId="1BD3EC8E"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It is interesting to note, that although the overall shoreline experienced erosion, there is evidence accretion might have occurred in the middle of the shoreline during 2010-2019 (Figure 9). Table 6 notes that only a total of 10.91 meters was gained in accretion.  </w:t>
      </w:r>
      <w:commentRangeStart w:id="121"/>
      <w:r w:rsidRPr="00C109C3">
        <w:rPr>
          <w:rFonts w:ascii="Times New Roman" w:hAnsi="Times New Roman" w:cs="Times New Roman"/>
        </w:rPr>
        <w:t xml:space="preserve">Accretion for our study site can only come from intense meteorological events </w:t>
      </w:r>
      <w:commentRangeEnd w:id="121"/>
      <w:r w:rsidR="00050F63">
        <w:rPr>
          <w:rStyle w:val="CommentReference"/>
        </w:rPr>
        <w:commentReference w:id="121"/>
      </w:r>
      <w:r w:rsidRPr="00C109C3">
        <w:rPr>
          <w:rFonts w:ascii="Times New Roman" w:hAnsi="Times New Roman" w:cs="Times New Roman"/>
        </w:rPr>
        <w:t xml:space="preserve">since there is a scant supply of sand being dispersed by the Suwannee River </w:t>
      </w:r>
      <w:sdt>
        <w:sdtPr>
          <w:rPr>
            <w:rFonts w:ascii="Times New Roman" w:hAnsi="Times New Roman" w:cs="Times New Roman"/>
            <w:color w:val="000000"/>
          </w:rPr>
          <w:tag w:val="MENDELEY_CITATION_f3310d2d-262d-4eb3-8280-7fdb9bc2d74f"/>
          <w:id w:val="-119384495"/>
          <w:placeholder>
            <w:docPart w:val="10B43D2ED2FC491889B7367E70E692BF"/>
          </w:placeholder>
        </w:sdtPr>
        <w:sdtContent>
          <w:r w:rsidRPr="00C109C3">
            <w:rPr>
              <w:rFonts w:ascii="Times New Roman" w:hAnsi="Times New Roman" w:cs="Times New Roman"/>
              <w:color w:val="000000"/>
            </w:rPr>
            <w:t>(</w:t>
          </w:r>
          <w:proofErr w:type="spellStart"/>
          <w:r w:rsidRPr="00C109C3">
            <w:rPr>
              <w:rFonts w:ascii="Times New Roman" w:hAnsi="Times New Roman" w:cs="Times New Roman"/>
              <w:color w:val="000000"/>
            </w:rPr>
            <w:t>Goodbred</w:t>
          </w:r>
          <w:proofErr w:type="spellEnd"/>
          <w:r w:rsidRPr="00C109C3">
            <w:rPr>
              <w:rFonts w:ascii="Times New Roman" w:hAnsi="Times New Roman" w:cs="Times New Roman"/>
              <w:color w:val="000000"/>
            </w:rPr>
            <w:t xml:space="preserve"> et al., 1998)</w:t>
          </w:r>
        </w:sdtContent>
      </w:sdt>
      <w:r w:rsidRPr="00C109C3">
        <w:rPr>
          <w:rFonts w:ascii="Times New Roman" w:hAnsi="Times New Roman" w:cs="Times New Roman"/>
        </w:rPr>
        <w:t>. However, it is unclear how much accretion can occur with the perpetuation of sea-</w:t>
      </w:r>
      <w:del w:id="122" w:author="Mossa,Joann" w:date="2021-01-16T21:30:00Z">
        <w:r w:rsidRPr="00C109C3" w:rsidDel="00050F63">
          <w:rPr>
            <w:rFonts w:ascii="Times New Roman" w:hAnsi="Times New Roman" w:cs="Times New Roman"/>
          </w:rPr>
          <w:delText xml:space="preserve"> </w:delText>
        </w:r>
      </w:del>
      <w:r w:rsidRPr="00C109C3">
        <w:rPr>
          <w:rFonts w:ascii="Times New Roman" w:hAnsi="Times New Roman" w:cs="Times New Roman"/>
        </w:rPr>
        <w:t xml:space="preserve">level rise consistently stressing the sandy shoreline substrate. Sea-level rise has the second greatest effect on shoreline change on the east side of </w:t>
      </w:r>
      <w:proofErr w:type="gramStart"/>
      <w:r w:rsidRPr="00C109C3">
        <w:rPr>
          <w:rFonts w:ascii="Times New Roman" w:hAnsi="Times New Roman" w:cs="Times New Roman"/>
        </w:rPr>
        <w:t>Florida, but</w:t>
      </w:r>
      <w:proofErr w:type="gramEnd"/>
      <w:r w:rsidRPr="00C109C3">
        <w:rPr>
          <w:rFonts w:ascii="Times New Roman" w:hAnsi="Times New Roman" w:cs="Times New Roman"/>
        </w:rPr>
        <w:t xml:space="preserve"> has very similar effects on the west side. There is a possibility for Florida to provide beach nourishment to areas where erosion is evident, but with increasing sea-level rise competing, </w:t>
      </w:r>
      <w:commentRangeStart w:id="123"/>
      <w:r w:rsidRPr="00C109C3">
        <w:rPr>
          <w:rFonts w:ascii="Times New Roman" w:hAnsi="Times New Roman" w:cs="Times New Roman"/>
        </w:rPr>
        <w:t>it may be difficult to evaluate shoreline change</w:t>
      </w:r>
      <w:commentRangeEnd w:id="123"/>
      <w:r w:rsidR="00050F63">
        <w:rPr>
          <w:rStyle w:val="CommentReference"/>
        </w:rPr>
        <w:commentReference w:id="123"/>
      </w:r>
      <w:sdt>
        <w:sdtPr>
          <w:rPr>
            <w:rFonts w:ascii="Times New Roman" w:hAnsi="Times New Roman" w:cs="Times New Roman"/>
            <w:color w:val="000000"/>
          </w:rPr>
          <w:tag w:val="MENDELEY_CITATION_8fcad2a3-32ef-47dc-8c45-c014f7e946e6"/>
          <w:id w:val="-557238139"/>
          <w:placeholder>
            <w:docPart w:val="10B43D2ED2FC491889B7367E70E692BF"/>
          </w:placeholder>
        </w:sdtPr>
        <w:sdtContent>
          <w:r w:rsidRPr="00C109C3">
            <w:rPr>
              <w:rFonts w:ascii="Times New Roman" w:hAnsi="Times New Roman" w:cs="Times New Roman"/>
              <w:color w:val="000000"/>
            </w:rPr>
            <w:t xml:space="preserve"> (Houston, 2015)</w:t>
          </w:r>
        </w:sdtContent>
      </w:sdt>
      <w:r w:rsidRPr="00C109C3">
        <w:rPr>
          <w:rFonts w:ascii="Times New Roman" w:hAnsi="Times New Roman" w:cs="Times New Roman"/>
        </w:rPr>
        <w:t>. Currently there is no schedule to provide beach nourishment to our study site.</w:t>
      </w:r>
    </w:p>
    <w:p w14:paraId="2C26D3D6" w14:textId="4E99434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During this study, one main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and remote, it is not surprising to see that NAIP is not contracted to fly over this area every year. </w:t>
      </w:r>
      <w:commentRangeStart w:id="124"/>
      <w:del w:id="125" w:author="Mossa,Joann" w:date="2021-01-16T21:34:00Z">
        <w:r w:rsidRPr="00C109C3" w:rsidDel="00CC2D4A">
          <w:rPr>
            <w:rFonts w:ascii="Times New Roman" w:hAnsi="Times New Roman" w:cs="Times New Roman"/>
          </w:rPr>
          <w:delText xml:space="preserve">Overall, we are able to see that erosion has occurred through the majority of the shoreline. </w:delText>
        </w:r>
      </w:del>
      <w:commentRangeEnd w:id="124"/>
      <w:r w:rsidR="00CC2D4A">
        <w:rPr>
          <w:rStyle w:val="CommentReference"/>
        </w:rPr>
        <w:commentReference w:id="124"/>
      </w:r>
      <w:commentRangeStart w:id="126"/>
      <w:r w:rsidRPr="00C109C3">
        <w:rPr>
          <w:rFonts w:ascii="Times New Roman" w:hAnsi="Times New Roman" w:cs="Times New Roman"/>
        </w:rPr>
        <w:t xml:space="preserve">Another source for possible errors </w:t>
      </w:r>
      <w:ins w:id="127" w:author="Mossa,Joann" w:date="2021-01-16T21:42:00Z">
        <w:r w:rsidR="00CC2D4A">
          <w:rPr>
            <w:rFonts w:ascii="Times New Roman" w:hAnsi="Times New Roman" w:cs="Times New Roman"/>
          </w:rPr>
          <w:t>is</w:t>
        </w:r>
      </w:ins>
      <w:del w:id="128" w:author="Mossa,Joann" w:date="2021-01-16T21:42:00Z">
        <w:r w:rsidRPr="00C109C3" w:rsidDel="00CC2D4A">
          <w:rPr>
            <w:rFonts w:ascii="Times New Roman" w:hAnsi="Times New Roman" w:cs="Times New Roman"/>
          </w:rPr>
          <w:delText>are</w:delText>
        </w:r>
      </w:del>
      <w:r w:rsidRPr="00C109C3">
        <w:rPr>
          <w:rFonts w:ascii="Times New Roman" w:hAnsi="Times New Roman" w:cs="Times New Roman"/>
        </w:rPr>
        <w:t xml:space="preserve"> the digitization of each shoreline. Since each available imagery was used to digitize the years’ shoreline, the digitization of each shoreline might not be exact. </w:t>
      </w:r>
      <w:commentRangeEnd w:id="126"/>
      <w:r w:rsidR="00CC2D4A">
        <w:rPr>
          <w:rStyle w:val="CommentReference"/>
        </w:rPr>
        <w:commentReference w:id="126"/>
      </w:r>
      <w:r w:rsidRPr="00C109C3">
        <w:rPr>
          <w:rFonts w:ascii="Times New Roman" w:hAnsi="Times New Roman" w:cs="Times New Roman"/>
        </w:rPr>
        <w:t xml:space="preserve">However, the resolution of each image was at least 1-meter resolution, which may be considered “high” resolution in comparison to 30-meter resolution from Landsat 7 and 8 </w:t>
      </w:r>
      <w:sdt>
        <w:sdtPr>
          <w:rPr>
            <w:rFonts w:ascii="Times New Roman" w:hAnsi="Times New Roman" w:cs="Times New Roman"/>
            <w:color w:val="000000"/>
          </w:rPr>
          <w:tag w:val="MENDELEY_CITATION_21bb3c1a-6c61-4ec9-a8d3-42a8f43eeb7f"/>
          <w:id w:val="343906727"/>
          <w:placeholder>
            <w:docPart w:val="10B43D2ED2FC491889B7367E70E692BF"/>
          </w:placeholder>
        </w:sdtPr>
        <w:sdtContent>
          <w:r w:rsidRPr="00C109C3">
            <w:rPr>
              <w:rFonts w:ascii="Times New Roman" w:hAnsi="Times New Roman" w:cs="Times New Roman"/>
              <w:color w:val="000000"/>
            </w:rPr>
            <w:t>(Fisher et al., 2018)</w:t>
          </w:r>
        </w:sdtContent>
      </w:sdt>
      <w:r w:rsidRPr="00C109C3">
        <w:rPr>
          <w:rFonts w:ascii="Times New Roman" w:hAnsi="Times New Roman" w:cs="Times New Roman"/>
        </w:rPr>
        <w:t>, which Landsat imagery can also be used for analysis.  The higher the resolution is, the more likely the digitized shorelines are accurate. Errors can arise within individual variability while digitizing.</w:t>
      </w:r>
    </w:p>
    <w:p w14:paraId="689980D2" w14:textId="2C3CE2C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prediction models are based on a linear regression rate calculated by DSAS, termed Kalman filter (Kalman, 1960). The Kalman filter conducts an analysis to minimize the error between the observed and modeled shoreline position to develop the forecast where the rate and uncertainties are considered </w:t>
      </w:r>
      <w:sdt>
        <w:sdtPr>
          <w:rPr>
            <w:rFonts w:ascii="Times New Roman" w:hAnsi="Times New Roman" w:cs="Times New Roman"/>
          </w:rPr>
          <w:tag w:val="MENDELEY_CITATION_8b24d2fd-2413-4d50-9dd9-f83890fb8ac5"/>
          <w:id w:val="-278030796"/>
          <w:placeholder>
            <w:docPart w:val="10B43D2ED2FC491889B7367E70E692BF"/>
          </w:placeholder>
        </w:sdtPr>
        <w:sdtContent>
          <w:r w:rsidRPr="00C109C3">
            <w:rPr>
              <w:rFonts w:ascii="Times New Roman" w:eastAsia="Times New Roman" w:hAnsi="Times New Roman" w:cs="Times New Roman"/>
            </w:rPr>
            <w:t>(Long &amp; Plant, 2012)</w:t>
          </w:r>
        </w:sdtContent>
      </w:sdt>
      <w:r w:rsidRPr="00C109C3">
        <w:rPr>
          <w:rFonts w:ascii="Times New Roman" w:hAnsi="Times New Roman" w:cs="Times New Roman"/>
        </w:rPr>
        <w:t xml:space="preserve">. Our prediction models project that more </w:t>
      </w:r>
      <w:r w:rsidRPr="00C109C3">
        <w:rPr>
          <w:rFonts w:ascii="Times New Roman" w:hAnsi="Times New Roman" w:cs="Times New Roman"/>
        </w:rPr>
        <w:lastRenderedPageBreak/>
        <w:t xml:space="preserve">shoreline erosion is </w:t>
      </w:r>
      <w:del w:id="129" w:author="Mossa,Joann" w:date="2021-01-16T21:45:00Z">
        <w:r w:rsidRPr="00C109C3" w:rsidDel="00AC4BE6">
          <w:rPr>
            <w:rFonts w:ascii="Times New Roman" w:hAnsi="Times New Roman" w:cs="Times New Roman"/>
          </w:rPr>
          <w:delText>to be</w:delText>
        </w:r>
      </w:del>
      <w:del w:id="130" w:author="Mossa,Joann" w:date="2021-01-16T21:44:00Z">
        <w:r w:rsidRPr="00C109C3" w:rsidDel="00AC4BE6">
          <w:rPr>
            <w:rFonts w:ascii="Times New Roman" w:hAnsi="Times New Roman" w:cs="Times New Roman"/>
          </w:rPr>
          <w:delText xml:space="preserve"> </w:delText>
        </w:r>
      </w:del>
      <w:r w:rsidRPr="00C109C3">
        <w:rPr>
          <w:rFonts w:ascii="Times New Roman" w:hAnsi="Times New Roman" w:cs="Times New Roman"/>
        </w:rPr>
        <w:t>expected (Figure 11). This be can concerning since currently our study site is not impacted by human development</w:t>
      </w:r>
      <w:commentRangeStart w:id="131"/>
      <w:r w:rsidRPr="00C109C3">
        <w:rPr>
          <w:rFonts w:ascii="Times New Roman" w:hAnsi="Times New Roman" w:cs="Times New Roman"/>
        </w:rPr>
        <w:t>, however that may change in the future if people do decide to build residential or commercial properties</w:t>
      </w:r>
      <w:commentRangeEnd w:id="131"/>
      <w:r w:rsidR="007129F5">
        <w:rPr>
          <w:rStyle w:val="CommentReference"/>
        </w:rPr>
        <w:commentReference w:id="131"/>
      </w:r>
      <w:r w:rsidRPr="00C109C3">
        <w:rPr>
          <w:rFonts w:ascii="Times New Roman" w:hAnsi="Times New Roman" w:cs="Times New Roman"/>
        </w:rPr>
        <w:t xml:space="preserve">.  The prediction models may be used as a reliable source of information for land management directors who seek to protect uninhabited shorelines along the Big Bend. </w:t>
      </w:r>
    </w:p>
    <w:p w14:paraId="63EFEE73" w14:textId="77777777" w:rsidR="008D7E31" w:rsidRPr="00C109C3" w:rsidRDefault="008D7E31" w:rsidP="008D7E31">
      <w:pPr>
        <w:spacing w:line="360" w:lineRule="auto"/>
        <w:ind w:firstLine="720"/>
        <w:rPr>
          <w:rFonts w:ascii="Times New Roman" w:hAnsi="Times New Roman" w:cs="Times New Roman"/>
        </w:rPr>
      </w:pPr>
      <w:commentRangeStart w:id="132"/>
      <w:commentRangeStart w:id="133"/>
      <w:commentRangeStart w:id="134"/>
      <w:commentRangeStart w:id="135"/>
      <w:r w:rsidRPr="00C109C3">
        <w:rPr>
          <w:rFonts w:ascii="Times New Roman" w:hAnsi="Times New Roman" w:cs="Times New Roman"/>
        </w:rPr>
        <w:t xml:space="preserve">This study has revealed brief historical trends of coastal evolution along an undeveloped sandy shoreline. This study may </w:t>
      </w:r>
      <w:commentRangeStart w:id="136"/>
      <w:r w:rsidRPr="00C109C3">
        <w:rPr>
          <w:rFonts w:ascii="Times New Roman" w:hAnsi="Times New Roman" w:cs="Times New Roman"/>
        </w:rPr>
        <w:t xml:space="preserve">enhance the database of historical shoreline </w:t>
      </w:r>
      <w:commentRangeEnd w:id="136"/>
      <w:r w:rsidR="007129F5">
        <w:rPr>
          <w:rStyle w:val="CommentReference"/>
        </w:rPr>
        <w:commentReference w:id="136"/>
      </w:r>
      <w:r w:rsidRPr="00C109C3">
        <w:rPr>
          <w:rFonts w:ascii="Times New Roman" w:hAnsi="Times New Roman" w:cs="Times New Roman"/>
        </w:rPr>
        <w:t xml:space="preserve">analysis in Florida. The shoreline statistics revealed elevated rates of erosion during the first-time frame 1994-2007. Storm and storm clusters may significantly impact barrier island morphology. Long term sea-level rise and sediment supply are considered major factors that stimulate shoreline erosion and/or accretion </w:t>
      </w:r>
      <w:sdt>
        <w:sdtPr>
          <w:rPr>
            <w:rFonts w:ascii="Times New Roman" w:hAnsi="Times New Roman" w:cs="Times New Roman"/>
            <w:color w:val="000000"/>
          </w:rPr>
          <w:tag w:val="MENDELEY_CITATION_206e90ce-8910-46ec-bd0b-918ce3d7fb6b"/>
          <w:id w:val="1324241492"/>
          <w:placeholder>
            <w:docPart w:val="10B43D2ED2FC491889B7367E70E692BF"/>
          </w:placeholder>
        </w:sdtPr>
        <w:sdtContent>
          <w:r w:rsidRPr="00C109C3">
            <w:rPr>
              <w:rFonts w:ascii="Times New Roman" w:hAnsi="Times New Roman" w:cs="Times New Roman"/>
              <w:color w:val="000000"/>
            </w:rPr>
            <w:t>(Sankar et al., 2018)</w:t>
          </w:r>
        </w:sdtContent>
      </w:sdt>
      <w:r w:rsidRPr="00C109C3">
        <w:rPr>
          <w:rFonts w:ascii="Times New Roman" w:hAnsi="Times New Roman" w:cs="Times New Roman"/>
        </w:rPr>
        <w:t xml:space="preserve">,which may be contributing to the consistent erosion of our study site. </w:t>
      </w:r>
      <w:commentRangeStart w:id="137"/>
      <w:r w:rsidRPr="00C109C3">
        <w:rPr>
          <w:rFonts w:ascii="Times New Roman" w:hAnsi="Times New Roman" w:cs="Times New Roman"/>
        </w:rPr>
        <w:t xml:space="preserve">This research has proven that sandy shorelines are susceptible to rates of high erosion that may lead to </w:t>
      </w:r>
      <w:commentRangeStart w:id="138"/>
      <w:r w:rsidRPr="00C109C3">
        <w:rPr>
          <w:rFonts w:ascii="Times New Roman" w:hAnsi="Times New Roman" w:cs="Times New Roman"/>
        </w:rPr>
        <w:t xml:space="preserve">permanent </w:t>
      </w:r>
      <w:commentRangeEnd w:id="138"/>
      <w:r w:rsidR="007129F5">
        <w:rPr>
          <w:rStyle w:val="CommentReference"/>
        </w:rPr>
        <w:commentReference w:id="138"/>
      </w:r>
      <w:r w:rsidRPr="00C109C3">
        <w:rPr>
          <w:rFonts w:ascii="Times New Roman" w:hAnsi="Times New Roman" w:cs="Times New Roman"/>
        </w:rPr>
        <w:t xml:space="preserve">shoreline loss.  </w:t>
      </w:r>
      <w:commentRangeEnd w:id="132"/>
      <w:r w:rsidR="00D41DEC">
        <w:rPr>
          <w:rStyle w:val="CommentReference"/>
        </w:rPr>
        <w:commentReference w:id="132"/>
      </w:r>
      <w:commentRangeEnd w:id="133"/>
      <w:commentRangeEnd w:id="137"/>
      <w:r w:rsidR="00AF37DB">
        <w:rPr>
          <w:rStyle w:val="CommentReference"/>
        </w:rPr>
        <w:commentReference w:id="133"/>
      </w:r>
      <w:commentRangeEnd w:id="134"/>
      <w:r w:rsidR="00330579">
        <w:rPr>
          <w:rStyle w:val="CommentReference"/>
        </w:rPr>
        <w:commentReference w:id="134"/>
      </w:r>
      <w:commentRangeEnd w:id="135"/>
      <w:r w:rsidR="00BD2414">
        <w:rPr>
          <w:rStyle w:val="CommentReference"/>
        </w:rPr>
        <w:commentReference w:id="135"/>
      </w:r>
      <w:r w:rsidR="00D41DEC">
        <w:rPr>
          <w:rStyle w:val="CommentReference"/>
        </w:rPr>
        <w:commentReference w:id="137"/>
      </w:r>
    </w:p>
    <w:p w14:paraId="26E8D180" w14:textId="2FB9759A" w:rsidR="008D7E31" w:rsidRPr="00C109C3" w:rsidRDefault="008D7E31" w:rsidP="008D7E31">
      <w:pPr>
        <w:pStyle w:val="BodyText"/>
        <w:spacing w:line="360" w:lineRule="auto"/>
        <w:ind w:firstLine="720"/>
        <w:rPr>
          <w:rFonts w:ascii="Times New Roman" w:hAnsi="Times New Roman" w:cs="Times New Roman"/>
          <w:noProof/>
        </w:rPr>
      </w:pPr>
    </w:p>
    <w:p w14:paraId="78E1644B" w14:textId="79D178CB" w:rsidR="00A73667" w:rsidRPr="00C109C3" w:rsidRDefault="00A73667" w:rsidP="008D7E31">
      <w:pPr>
        <w:pStyle w:val="BodyText"/>
        <w:spacing w:line="360" w:lineRule="auto"/>
        <w:ind w:firstLine="720"/>
        <w:rPr>
          <w:rFonts w:ascii="Times New Roman" w:hAnsi="Times New Roman" w:cs="Times New Roman"/>
          <w:noProof/>
        </w:rPr>
      </w:pPr>
    </w:p>
    <w:p w14:paraId="74140525" w14:textId="3F1650F5" w:rsidR="00A73667" w:rsidRPr="00C109C3" w:rsidRDefault="00A73667" w:rsidP="008D7E31">
      <w:pPr>
        <w:pStyle w:val="BodyText"/>
        <w:spacing w:line="360" w:lineRule="auto"/>
        <w:ind w:firstLine="720"/>
        <w:rPr>
          <w:rFonts w:ascii="Times New Roman" w:hAnsi="Times New Roman" w:cs="Times New Roman"/>
          <w:noProof/>
        </w:rPr>
      </w:pPr>
    </w:p>
    <w:p w14:paraId="562C8BDD" w14:textId="05FE745B" w:rsidR="00A73667" w:rsidRPr="00C109C3" w:rsidRDefault="00A73667" w:rsidP="008D7E31">
      <w:pPr>
        <w:pStyle w:val="BodyText"/>
        <w:spacing w:line="360" w:lineRule="auto"/>
        <w:ind w:firstLine="720"/>
        <w:rPr>
          <w:rFonts w:ascii="Times New Roman" w:hAnsi="Times New Roman" w:cs="Times New Roman"/>
          <w:noProof/>
        </w:rPr>
      </w:pPr>
    </w:p>
    <w:p w14:paraId="0DC27D16" w14:textId="7945670B" w:rsidR="00A73667" w:rsidRPr="00C109C3" w:rsidRDefault="00A73667" w:rsidP="008D7E31">
      <w:pPr>
        <w:pStyle w:val="BodyText"/>
        <w:spacing w:line="360" w:lineRule="auto"/>
        <w:ind w:firstLine="720"/>
        <w:rPr>
          <w:rFonts w:ascii="Times New Roman" w:hAnsi="Times New Roman" w:cs="Times New Roman"/>
          <w:noProof/>
        </w:rPr>
      </w:pPr>
    </w:p>
    <w:p w14:paraId="1E3CEF32" w14:textId="77777777" w:rsidR="00A73667" w:rsidRPr="00C109C3" w:rsidRDefault="00A73667" w:rsidP="007309EB">
      <w:pPr>
        <w:pStyle w:val="BodyText"/>
        <w:spacing w:line="360" w:lineRule="auto"/>
        <w:rPr>
          <w:rFonts w:ascii="Times New Roman" w:hAnsi="Times New Roman" w:cs="Times New Roman"/>
          <w:noProof/>
        </w:rPr>
      </w:pPr>
    </w:p>
    <w:p w14:paraId="3765468A" w14:textId="77777777" w:rsidR="00EA5B4E" w:rsidRDefault="00EA5B4E" w:rsidP="007309EB">
      <w:pPr>
        <w:pStyle w:val="BodyText"/>
        <w:spacing w:line="360" w:lineRule="auto"/>
        <w:rPr>
          <w:rFonts w:ascii="Times New Roman" w:hAnsi="Times New Roman" w:cs="Times New Roman"/>
          <w:b/>
          <w:bCs/>
          <w:noProof/>
        </w:rPr>
      </w:pPr>
    </w:p>
    <w:p w14:paraId="69D36EB6" w14:textId="77777777" w:rsidR="00EA5B4E" w:rsidRDefault="00EA5B4E" w:rsidP="007309EB">
      <w:pPr>
        <w:pStyle w:val="BodyText"/>
        <w:spacing w:line="360" w:lineRule="auto"/>
        <w:rPr>
          <w:rFonts w:ascii="Times New Roman" w:hAnsi="Times New Roman" w:cs="Times New Roman"/>
          <w:b/>
          <w:bCs/>
          <w:noProof/>
        </w:rPr>
      </w:pPr>
    </w:p>
    <w:p w14:paraId="2FACFD22" w14:textId="77777777" w:rsidR="00EA5B4E" w:rsidRDefault="00EA5B4E" w:rsidP="007309EB">
      <w:pPr>
        <w:pStyle w:val="BodyText"/>
        <w:spacing w:line="360" w:lineRule="auto"/>
        <w:rPr>
          <w:rFonts w:ascii="Times New Roman" w:hAnsi="Times New Roman" w:cs="Times New Roman"/>
          <w:b/>
          <w:bCs/>
          <w:noProof/>
        </w:rPr>
      </w:pPr>
    </w:p>
    <w:p w14:paraId="00A854EE" w14:textId="77777777" w:rsidR="00EA5B4E" w:rsidRDefault="00EA5B4E" w:rsidP="007309EB">
      <w:pPr>
        <w:pStyle w:val="BodyText"/>
        <w:spacing w:line="360" w:lineRule="auto"/>
        <w:rPr>
          <w:rFonts w:ascii="Times New Roman" w:hAnsi="Times New Roman" w:cs="Times New Roman"/>
          <w:b/>
          <w:bCs/>
          <w:noProof/>
        </w:rPr>
      </w:pPr>
    </w:p>
    <w:p w14:paraId="1D90DEF4" w14:textId="77777777" w:rsidR="00EA5B4E" w:rsidRDefault="00EA5B4E" w:rsidP="007309EB">
      <w:pPr>
        <w:pStyle w:val="BodyText"/>
        <w:spacing w:line="360" w:lineRule="auto"/>
        <w:rPr>
          <w:rFonts w:ascii="Times New Roman" w:hAnsi="Times New Roman" w:cs="Times New Roman"/>
          <w:b/>
          <w:bCs/>
          <w:noProof/>
        </w:rPr>
      </w:pPr>
    </w:p>
    <w:p w14:paraId="750A1918" w14:textId="77777777" w:rsidR="00EA5B4E" w:rsidRDefault="00EA5B4E" w:rsidP="007309EB">
      <w:pPr>
        <w:pStyle w:val="BodyText"/>
        <w:spacing w:line="360" w:lineRule="auto"/>
        <w:rPr>
          <w:rFonts w:ascii="Times New Roman" w:hAnsi="Times New Roman" w:cs="Times New Roman"/>
          <w:b/>
          <w:bCs/>
          <w:noProof/>
        </w:rPr>
      </w:pPr>
    </w:p>
    <w:p w14:paraId="4705D750" w14:textId="380533D4" w:rsidR="00A73667" w:rsidRPr="00C109C3" w:rsidRDefault="00A73667" w:rsidP="007309EB">
      <w:pPr>
        <w:pStyle w:val="BodyText"/>
        <w:spacing w:line="360" w:lineRule="auto"/>
        <w:rPr>
          <w:rFonts w:ascii="Times New Roman" w:hAnsi="Times New Roman" w:cs="Times New Roman"/>
          <w:b/>
          <w:bCs/>
          <w:noProof/>
        </w:rPr>
      </w:pPr>
      <w:commentRangeStart w:id="139"/>
      <w:commentRangeStart w:id="140"/>
      <w:r w:rsidRPr="00C109C3">
        <w:rPr>
          <w:rFonts w:ascii="Times New Roman" w:hAnsi="Times New Roman" w:cs="Times New Roman"/>
          <w:b/>
          <w:bCs/>
          <w:noProof/>
        </w:rPr>
        <w:lastRenderedPageBreak/>
        <w:t>Bibliography</w:t>
      </w:r>
    </w:p>
    <w:p w14:paraId="5D45364C" w14:textId="21C78470" w:rsidR="00006033" w:rsidRDefault="00006033" w:rsidP="00006033">
      <w:pPr>
        <w:pStyle w:val="ListParagraph"/>
        <w:numPr>
          <w:ilvl w:val="0"/>
          <w:numId w:val="6"/>
        </w:numPr>
      </w:pPr>
      <w:proofErr w:type="spellStart"/>
      <w:r>
        <w:t>Archmiller</w:t>
      </w:r>
      <w:proofErr w:type="spellEnd"/>
      <w:r>
        <w:t xml:space="preserve">, A. A., Johnson, A. D., Nolan, J., Edwards, M., Elliott, L. H., Ferguson, J. M., </w:t>
      </w:r>
      <w:proofErr w:type="spellStart"/>
      <w:r>
        <w:t>Iannarilli</w:t>
      </w:r>
      <w:proofErr w:type="spellEnd"/>
      <w:r>
        <w:t xml:space="preserve">, F., </w:t>
      </w:r>
      <w:proofErr w:type="spellStart"/>
      <w:r>
        <w:t>Vélez</w:t>
      </w:r>
      <w:proofErr w:type="spellEnd"/>
      <w:r>
        <w:t xml:space="preserve">, J., </w:t>
      </w:r>
      <w:proofErr w:type="spellStart"/>
      <w:r>
        <w:t>Vitense</w:t>
      </w:r>
      <w:proofErr w:type="spellEnd"/>
      <w:r>
        <w:t xml:space="preserve">, K., Johnson, D. H., &amp; </w:t>
      </w:r>
      <w:proofErr w:type="spellStart"/>
      <w:r>
        <w:t>Fieberg</w:t>
      </w:r>
      <w:proofErr w:type="spellEnd"/>
      <w:r>
        <w:t>, J. (2020). Computational Reproducibility in The Wildlife Society’s Flagship Journals. Journal of Wildlife Management, 84(5), 1012–1017. https://doi.org/10.1002/jwmg.21855</w:t>
      </w:r>
    </w:p>
    <w:p w14:paraId="4340DB86" w14:textId="14FAC991" w:rsidR="00006033" w:rsidRDefault="00006033" w:rsidP="00006033">
      <w:pPr>
        <w:pStyle w:val="ListParagraph"/>
        <w:numPr>
          <w:ilvl w:val="0"/>
          <w:numId w:val="6"/>
        </w:numPr>
      </w:pPr>
      <w:proofErr w:type="spellStart"/>
      <w:r>
        <w:t>Barchard</w:t>
      </w:r>
      <w:proofErr w:type="spellEnd"/>
      <w:r>
        <w:t>, K. A., &amp; Pace, L. A. (2011). Preventing human error: The impact of data entry methods on data accuracy and statistical results. Computers in Human Behavior, 27(5), 1834–1839. https://doi.org/10.1016/j.chb.2011.04.004</w:t>
      </w:r>
      <w:commentRangeEnd w:id="139"/>
      <w:r w:rsidR="00996CCB">
        <w:rPr>
          <w:rStyle w:val="CommentReference"/>
        </w:rPr>
        <w:commentReference w:id="139"/>
      </w:r>
      <w:commentRangeEnd w:id="140"/>
      <w:r w:rsidR="00996CCB">
        <w:rPr>
          <w:rStyle w:val="CommentReference"/>
        </w:rPr>
        <w:commentReference w:id="140"/>
      </w:r>
    </w:p>
    <w:p w14:paraId="2A327C52" w14:textId="371BD88B" w:rsidR="00006033" w:rsidRDefault="00006033" w:rsidP="00006033">
      <w:pPr>
        <w:pStyle w:val="ListParagraph"/>
        <w:numPr>
          <w:ilvl w:val="0"/>
          <w:numId w:val="6"/>
        </w:numPr>
      </w:pPr>
      <w:r>
        <w:t xml:space="preserve">Barone, L., Williams, J., &amp; </w:t>
      </w:r>
      <w:proofErr w:type="spellStart"/>
      <w:r>
        <w:t>Micklos</w:t>
      </w:r>
      <w:proofErr w:type="spellEnd"/>
      <w:r>
        <w:t>, D. (2017). Unmet Needs for Analyzing Biological Big Data: A Survey of 704 NSF Principal Investigators. https://doi.org/10.1101/108555</w:t>
      </w:r>
    </w:p>
    <w:p w14:paraId="6DD82B0E" w14:textId="2E0AF668" w:rsidR="00006033" w:rsidRDefault="00006033" w:rsidP="00006033">
      <w:pPr>
        <w:pStyle w:val="ListParagraph"/>
        <w:numPr>
          <w:ilvl w:val="0"/>
          <w:numId w:val="6"/>
        </w:numPr>
      </w:pPr>
      <w:proofErr w:type="spellStart"/>
      <w:r>
        <w:t>Blischak</w:t>
      </w:r>
      <w:proofErr w:type="spellEnd"/>
      <w:r>
        <w:t xml:space="preserve">, J. D., Davenport, E. R., &amp; Wilson, G. (2016). A Quick Introduction to Version Control with Git and GitHub. </w:t>
      </w:r>
      <w:proofErr w:type="spellStart"/>
      <w:r>
        <w:t>PLoS</w:t>
      </w:r>
      <w:proofErr w:type="spellEnd"/>
      <w:r>
        <w:t xml:space="preserve"> Computational Biology, 12(1). https://doi.org/10.1371/journal.pcbi.1004668</w:t>
      </w:r>
    </w:p>
    <w:p w14:paraId="18F8AD0D" w14:textId="1EA5E280" w:rsidR="00006033" w:rsidRDefault="00006033" w:rsidP="00006033">
      <w:pPr>
        <w:pStyle w:val="ListParagraph"/>
        <w:numPr>
          <w:ilvl w:val="0"/>
          <w:numId w:val="6"/>
        </w:numPr>
      </w:pPr>
      <w:r>
        <w:t xml:space="preserve">Brown, A. C., &amp; McLachlan, A. (2002). Sandy shore ecosystems and the threats facing them: Some predictions for the year 2025. Environmental Conservation, 29(1), 62–77. https://doi.org/10.1017/S037689290200005X </w:t>
      </w:r>
    </w:p>
    <w:p w14:paraId="17139408" w14:textId="0CBDFC08" w:rsidR="00006033" w:rsidRDefault="00006033" w:rsidP="00006033">
      <w:pPr>
        <w:pStyle w:val="ListParagraph"/>
        <w:numPr>
          <w:ilvl w:val="0"/>
          <w:numId w:val="6"/>
        </w:numPr>
      </w:pPr>
      <w:proofErr w:type="spellStart"/>
      <w:r>
        <w:t>Cazenave</w:t>
      </w:r>
      <w:proofErr w:type="spellEnd"/>
      <w:r>
        <w:t xml:space="preserve">, A., &amp; </w:t>
      </w:r>
      <w:proofErr w:type="spellStart"/>
      <w:r>
        <w:t>Cozannet</w:t>
      </w:r>
      <w:proofErr w:type="spellEnd"/>
      <w:r>
        <w:t>, G. le. (2014). Sea level rise and its coastal impacts. Earth’s Future, 2(2), 15–34. https://doi.org/10.1002/2013ef000188</w:t>
      </w:r>
    </w:p>
    <w:p w14:paraId="6522B53F" w14:textId="6AEEA55D" w:rsidR="00006033" w:rsidRDefault="00006033" w:rsidP="00006033">
      <w:pPr>
        <w:pStyle w:val="ListParagraph"/>
        <w:numPr>
          <w:ilvl w:val="0"/>
          <w:numId w:val="6"/>
        </w:numPr>
      </w:pPr>
      <w:r>
        <w:t xml:space="preserve">Czech, B., </w:t>
      </w:r>
      <w:proofErr w:type="spellStart"/>
      <w:r>
        <w:t>Krausman</w:t>
      </w:r>
      <w:proofErr w:type="spellEnd"/>
      <w: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t>BioScience</w:t>
      </w:r>
      <w:proofErr w:type="spellEnd"/>
      <w:r>
        <w:t>, 50(7), 593-601.</w:t>
      </w:r>
    </w:p>
    <w:p w14:paraId="7F901085" w14:textId="1FA896B7" w:rsidR="00006033" w:rsidRDefault="00006033" w:rsidP="00006033">
      <w:pPr>
        <w:pStyle w:val="ListParagraph"/>
        <w:numPr>
          <w:ilvl w:val="0"/>
          <w:numId w:val="6"/>
        </w:numPr>
      </w:pPr>
      <w:proofErr w:type="spellStart"/>
      <w:r>
        <w:t>Desantis</w:t>
      </w:r>
      <w:proofErr w:type="spellEnd"/>
      <w:r>
        <w:t xml:space="preserve">, L. R. G., </w:t>
      </w:r>
      <w:proofErr w:type="spellStart"/>
      <w:r>
        <w:t>Bhotika</w:t>
      </w:r>
      <w:proofErr w:type="spellEnd"/>
      <w:r>
        <w:t xml:space="preserve">, S., Williams, K., &amp; Putz, F. E. (2007). Sea-level rise and drought interactions accelerate forest decline on the Gulf Coast of Florida, USA. Global Change Biology, 13(11), 2349–2360. https://doi.org/10.1111/j.1365-2486.2007.01440.x </w:t>
      </w:r>
    </w:p>
    <w:p w14:paraId="54D6A7F7" w14:textId="3B04BCBC" w:rsidR="00006033" w:rsidRDefault="00006033" w:rsidP="00006033">
      <w:pPr>
        <w:pStyle w:val="ListParagraph"/>
        <w:numPr>
          <w:ilvl w:val="0"/>
          <w:numId w:val="6"/>
        </w:numPr>
      </w:pPr>
      <w:proofErr w:type="spellStart"/>
      <w:r>
        <w:t>Finkl</w:t>
      </w:r>
      <w:proofErr w:type="spellEnd"/>
      <w:r>
        <w:t xml:space="preserve">, C. W., &amp; </w:t>
      </w:r>
      <w:proofErr w:type="spellStart"/>
      <w:r>
        <w:t>Charlier</w:t>
      </w:r>
      <w:proofErr w:type="spellEnd"/>
      <w:r>
        <w:t>, R. H. (2003). Sustainability of Subtropical Coastal Zones in Southeastern Florida: Challenges for Urbanized Coastal Environments Threatened by Development, Pollution, Water Supply, and Storm Hazards. Journal of Coastal Research, 19(4), 934–943.</w:t>
      </w:r>
    </w:p>
    <w:p w14:paraId="49F68D11" w14:textId="47E7423B" w:rsidR="00006033" w:rsidRDefault="00006033" w:rsidP="00006033">
      <w:pPr>
        <w:pStyle w:val="ListParagraph"/>
        <w:numPr>
          <w:ilvl w:val="0"/>
          <w:numId w:val="6"/>
        </w:numPr>
      </w:pPr>
      <w:r>
        <w:t xml:space="preserve">Fisher, J. R. B., Acosta, E. A., </w:t>
      </w:r>
      <w:proofErr w:type="spellStart"/>
      <w:r>
        <w:t>Dennedy</w:t>
      </w:r>
      <w:proofErr w:type="spellEnd"/>
      <w:r>
        <w:t xml:space="preserve">-Frank, P. J., Kroeger, T., &amp; Boucher, T. M. (2018). Impact of satellite imagery spatial resolution on land use classification accuracy and modeled water quality. Remote Sensing in Ecology and Conservation, 4(2), 137–149. https://doi.org/10.1002/rse2.61 </w:t>
      </w:r>
    </w:p>
    <w:p w14:paraId="128E92F4" w14:textId="0AFF811A" w:rsidR="00006033" w:rsidRDefault="00006033" w:rsidP="00006033">
      <w:pPr>
        <w:pStyle w:val="ListParagraph"/>
        <w:numPr>
          <w:ilvl w:val="0"/>
          <w:numId w:val="6"/>
        </w:numPr>
      </w:pPr>
      <w:r>
        <w:t xml:space="preserve">Galbraith, H., Jones, R., Park, R., &amp; </w:t>
      </w:r>
      <w:proofErr w:type="spellStart"/>
      <w:r>
        <w:t>Herrod</w:t>
      </w:r>
      <w:proofErr w:type="spellEnd"/>
      <w:r>
        <w:t>-Julius. (2005). Global Climate Change and Sea Level Rise: Potential Losses of Intertidal Habitat for Shorebirds. https://doi.org/10.1675/1524</w:t>
      </w:r>
    </w:p>
    <w:p w14:paraId="6C25D9D5" w14:textId="16C5093F" w:rsidR="00006033" w:rsidRPr="00006033" w:rsidRDefault="00006033" w:rsidP="00006033">
      <w:pPr>
        <w:pStyle w:val="ListParagraph"/>
        <w:numPr>
          <w:ilvl w:val="0"/>
          <w:numId w:val="6"/>
        </w:numPr>
      </w:pPr>
      <w:proofErr w:type="spellStart"/>
      <w:r>
        <w:t>Geselbracht</w:t>
      </w:r>
      <w:proofErr w:type="spellEnd"/>
      <w:r>
        <w:t xml:space="preserve">, L., Freeman, K., Kelly, E., Gordon, D. R., &amp; Putz, F. E. (2011). Retrospective and prospective model simulations of sea level rise impacts on Gulf of Mexico coastal marshes and forests in </w:t>
      </w:r>
      <w:proofErr w:type="spellStart"/>
      <w:r>
        <w:t>Waccasassa</w:t>
      </w:r>
      <w:proofErr w:type="spellEnd"/>
      <w:r>
        <w:t xml:space="preserve"> Bay, Florida. Climatic Change, 107(1), 35–57. </w:t>
      </w:r>
      <w:r w:rsidR="00DC08EC" w:rsidRPr="00DC08EC">
        <w:t>https://doi.org/10.1007/s10584-011-0084-y</w:t>
      </w:r>
    </w:p>
    <w:p w14:paraId="31C40E63" w14:textId="2E040FA6" w:rsidR="00006033" w:rsidRDefault="00006033" w:rsidP="00006033">
      <w:pPr>
        <w:pStyle w:val="ListParagraph"/>
        <w:numPr>
          <w:ilvl w:val="0"/>
          <w:numId w:val="6"/>
        </w:numPr>
      </w:pPr>
      <w:r w:rsidRPr="00006033">
        <w:lastRenderedPageBreak/>
        <w:t>Gilroy, S. P., &amp; Kaplan, B. A. (2019). Furthering open science in behavior analysis: An introduction and tutorial for using GitHub in research. Perspectives on behavior science, 42(3), 565-581.</w:t>
      </w:r>
    </w:p>
    <w:p w14:paraId="10E8C29F" w14:textId="09493149" w:rsidR="00006033" w:rsidRDefault="00006033" w:rsidP="00006033">
      <w:pPr>
        <w:pStyle w:val="ListParagraph"/>
        <w:numPr>
          <w:ilvl w:val="0"/>
          <w:numId w:val="6"/>
        </w:numPr>
      </w:pPr>
      <w:proofErr w:type="spellStart"/>
      <w:r>
        <w:t>Goodbred</w:t>
      </w:r>
      <w:proofErr w:type="spellEnd"/>
      <w:r>
        <w:t xml:space="preserve">, S. L., Hine, A. C., &amp; Stumpf, R. (1993). Sediment distribution patterns and the development of the marsh system rimming a shallow-water shelf embayment: </w:t>
      </w:r>
      <w:proofErr w:type="spellStart"/>
      <w:r>
        <w:t>Waccasassa</w:t>
      </w:r>
      <w:proofErr w:type="spellEnd"/>
      <w:r>
        <w:t xml:space="preserve"> Bay, Levy Co., FL. Geological Society of America, Abstracts with Programs;(United States), 25(CONF-9304188--).</w:t>
      </w:r>
    </w:p>
    <w:p w14:paraId="4C7F0609" w14:textId="0B7325FF" w:rsidR="00006033" w:rsidRDefault="00006033" w:rsidP="00006033">
      <w:pPr>
        <w:pStyle w:val="ListParagraph"/>
        <w:numPr>
          <w:ilvl w:val="0"/>
          <w:numId w:val="6"/>
        </w:numPr>
      </w:pPr>
      <w:proofErr w:type="spellStart"/>
      <w:r>
        <w:t>Goodbred</w:t>
      </w:r>
      <w:proofErr w:type="spellEnd"/>
      <w:r>
        <w:t xml:space="preserve">, S. L., Wright, E. E., &amp; Hine, A. C. (1998). </w:t>
      </w:r>
      <w:commentRangeStart w:id="141"/>
      <w:r>
        <w:t xml:space="preserve">SEA-LEVEL CHANGE AND STORM-SURGE DEPOSITION IN A LATE HOLOCENE FLORIDA SALT MARSH. In JOURNAL OF SEDIMENTARY RESEARCH (Vol. 68, Issue 2). </w:t>
      </w:r>
      <w:commentRangeEnd w:id="141"/>
      <w:r w:rsidR="00D41DEC">
        <w:rPr>
          <w:rStyle w:val="CommentReference"/>
        </w:rPr>
        <w:commentReference w:id="141"/>
      </w:r>
      <w:r>
        <w:t xml:space="preserve">http://pubs.geoscienceworld.org/sepm/jsedres/article-pdf/68/2/240/2812177/240.pdf </w:t>
      </w:r>
    </w:p>
    <w:p w14:paraId="4017618F" w14:textId="3EFFF1EE" w:rsidR="00006033" w:rsidRDefault="00006033" w:rsidP="00006033">
      <w:pPr>
        <w:pStyle w:val="ListParagraph"/>
        <w:numPr>
          <w:ilvl w:val="0"/>
          <w:numId w:val="6"/>
        </w:numPr>
      </w:pPr>
      <w:r>
        <w:t>Holling, C. S. (1978). Adaptive environmental assessment and management. John Wiley &amp; Sons.</w:t>
      </w:r>
    </w:p>
    <w:p w14:paraId="5C068011" w14:textId="10A0F76E" w:rsidR="00006033" w:rsidRDefault="00006033" w:rsidP="00006033">
      <w:pPr>
        <w:pStyle w:val="ListParagraph"/>
        <w:numPr>
          <w:ilvl w:val="0"/>
          <w:numId w:val="6"/>
        </w:numPr>
      </w:pPr>
      <w:r>
        <w:t>Houston, J. R. (2015). Shoreline Response to Sea-Level Rise on the Southwest Coast of Florida. Journal of Coastal Research, 314, 777–789. https://doi.org/10.2112/jcoastres-d-14-00161.1</w:t>
      </w:r>
    </w:p>
    <w:p w14:paraId="006BF335" w14:textId="1E9F8C6A" w:rsidR="00006033" w:rsidRDefault="00006033" w:rsidP="00006033">
      <w:pPr>
        <w:pStyle w:val="ListParagraph"/>
        <w:numPr>
          <w:ilvl w:val="0"/>
          <w:numId w:val="6"/>
        </w:numPr>
      </w:pPr>
      <w:r>
        <w:t>Kalman, R. E. (1960). A new approach to linear filtering and prediction problems.</w:t>
      </w:r>
    </w:p>
    <w:p w14:paraId="485DE25D" w14:textId="5F3F5BC4" w:rsidR="00006033" w:rsidRDefault="00006033" w:rsidP="00006033">
      <w:pPr>
        <w:pStyle w:val="ListParagraph"/>
        <w:numPr>
          <w:ilvl w:val="0"/>
          <w:numId w:val="6"/>
        </w:numPr>
      </w:pPr>
      <w:proofErr w:type="spellStart"/>
      <w:r>
        <w:t>Lefcheck</w:t>
      </w:r>
      <w:proofErr w:type="spellEnd"/>
      <w:r>
        <w:t xml:space="preserve">, J. S. (2016). </w:t>
      </w:r>
      <w:proofErr w:type="spellStart"/>
      <w:r>
        <w:t>piecewiseSEM</w:t>
      </w:r>
      <w:proofErr w:type="spellEnd"/>
      <w:r>
        <w:t>: Piecewise structural equation modelling in r for ecology, evolution, and systematics. Methods in Ecology and Evolution, 7(5), 573–579. https://doi.org/10.1111/2041-210X.12512</w:t>
      </w:r>
    </w:p>
    <w:p w14:paraId="54C1E6C5" w14:textId="35C0E5E9" w:rsidR="00006033" w:rsidRDefault="00006033" w:rsidP="00006033">
      <w:pPr>
        <w:pStyle w:val="ListParagraph"/>
        <w:numPr>
          <w:ilvl w:val="0"/>
          <w:numId w:val="6"/>
        </w:numPr>
      </w:pPr>
      <w:r>
        <w:t>Li, W., &amp; Gong, P. (2016). Continuous monitoring of coastline dynamics in western Florida with a 30-year time series of Landsat imagery. Remote Sensing of Environment, 179, 196–209. https://doi.org/10.1016/j.rse.2016.03.031</w:t>
      </w:r>
    </w:p>
    <w:p w14:paraId="2DBF08D5" w14:textId="1E72774F" w:rsidR="00006033" w:rsidRDefault="00006033" w:rsidP="00006033">
      <w:pPr>
        <w:pStyle w:val="ListParagraph"/>
        <w:numPr>
          <w:ilvl w:val="0"/>
          <w:numId w:val="6"/>
        </w:numPr>
      </w:pPr>
      <w:r>
        <w:t>Long, J. W., &amp; Plant, N. G. (2012). Extended Kalman Filter framework for forecasting shoreline evolution. Geophysical Research Letters, 39(13). https://doi.org/10.1029/2012GL052180</w:t>
      </w:r>
    </w:p>
    <w:p w14:paraId="14C2911F" w14:textId="169C5D2A" w:rsidR="00006033" w:rsidRDefault="00006033" w:rsidP="00006033">
      <w:pPr>
        <w:pStyle w:val="ListParagraph"/>
        <w:numPr>
          <w:ilvl w:val="0"/>
          <w:numId w:val="6"/>
        </w:numPr>
      </w:pPr>
      <w:r>
        <w:t xml:space="preserve">Lowndes, J. S. S., Best, B. D., Scarborough, C., </w:t>
      </w:r>
      <w:proofErr w:type="spellStart"/>
      <w:r>
        <w:t>Afflerbach</w:t>
      </w:r>
      <w:proofErr w:type="spellEnd"/>
      <w:r>
        <w:t>, J. C., Frazier, M. R., O’Hara, C. C., Jiang, N., &amp; Halpern, B. S. (2017). Our path to better science in less time using open data science tools. Nature Ecology and Evolution, 1(6). https://doi.org/10.1038/s41559-017-0160</w:t>
      </w:r>
    </w:p>
    <w:p w14:paraId="07461F84" w14:textId="14EAC4C8" w:rsidR="00006033" w:rsidRDefault="00006033" w:rsidP="00006033">
      <w:pPr>
        <w:pStyle w:val="ListParagraph"/>
        <w:numPr>
          <w:ilvl w:val="0"/>
          <w:numId w:val="6"/>
        </w:numPr>
      </w:pPr>
      <w:r>
        <w:t xml:space="preserve">Martinelli, M., </w:t>
      </w:r>
      <w:proofErr w:type="spellStart"/>
      <w:r>
        <w:t>Guicciardi</w:t>
      </w:r>
      <w:proofErr w:type="spellEnd"/>
      <w:r>
        <w:t xml:space="preserve">, S., Penna, P., </w:t>
      </w:r>
      <w:proofErr w:type="spellStart"/>
      <w:r>
        <w:t>Belardinelli</w:t>
      </w:r>
      <w:proofErr w:type="spellEnd"/>
      <w:r>
        <w:t xml:space="preserve">, A., </w:t>
      </w:r>
      <w:proofErr w:type="spellStart"/>
      <w:r>
        <w:t>Croci</w:t>
      </w:r>
      <w:proofErr w:type="spellEnd"/>
      <w:r>
        <w:t xml:space="preserve">, C., </w:t>
      </w:r>
      <w:proofErr w:type="spellStart"/>
      <w:r>
        <w:t>Domenichetti</w:t>
      </w:r>
      <w:proofErr w:type="spellEnd"/>
      <w:r>
        <w:t xml:space="preserve">, F., </w:t>
      </w:r>
      <w:proofErr w:type="spellStart"/>
      <w:r>
        <w:t>Santojanni</w:t>
      </w:r>
      <w:proofErr w:type="spellEnd"/>
      <w:r>
        <w:t xml:space="preserve">, A., &amp; </w:t>
      </w:r>
      <w:proofErr w:type="spellStart"/>
      <w:r>
        <w:t>Sparnocchia</w:t>
      </w:r>
      <w:proofErr w:type="spellEnd"/>
      <w:r>
        <w:t>, S. (2016). Evaluation of the oceanographic measurement accuracy of different commercial sensors to be used on fishing gears. Ocean Engineering, 111, 22–33. https://doi.org/10.1016/j.oceaneng.2015.10.037</w:t>
      </w:r>
    </w:p>
    <w:p w14:paraId="2833C8D8" w14:textId="1DFA1B2A" w:rsidR="00006033" w:rsidRDefault="00006033" w:rsidP="00006033">
      <w:pPr>
        <w:pStyle w:val="ListParagraph"/>
        <w:numPr>
          <w:ilvl w:val="0"/>
          <w:numId w:val="6"/>
        </w:numPr>
      </w:pPr>
      <w:r>
        <w:t xml:space="preserve">McLachlan, A. (1990). Sandy beach </w:t>
      </w:r>
      <w:proofErr w:type="gramStart"/>
      <w:r>
        <w:t>ecosystems,[</w:t>
      </w:r>
      <w:proofErr w:type="gramEnd"/>
      <w:r>
        <w:t>in:] Ecology of sandy shores.</w:t>
      </w:r>
    </w:p>
    <w:p w14:paraId="65ACE1A8" w14:textId="79DCBE7D" w:rsidR="00006033" w:rsidRDefault="00006033" w:rsidP="00006033">
      <w:pPr>
        <w:pStyle w:val="ListParagraph"/>
        <w:numPr>
          <w:ilvl w:val="0"/>
          <w:numId w:val="6"/>
        </w:numPr>
      </w:pPr>
      <w:r>
        <w:t>McKinney, M. L. (2006). Urbanization as a major cause of biotic homogenization. Biological Conservation, 127(3), 247–260. https://doi.org/10.1016/j.biocon.2005.09.005</w:t>
      </w:r>
    </w:p>
    <w:p w14:paraId="3459C60B" w14:textId="01DCEB6C" w:rsidR="00006033" w:rsidRDefault="00006033" w:rsidP="00006033">
      <w:pPr>
        <w:pStyle w:val="ListParagraph"/>
        <w:numPr>
          <w:ilvl w:val="0"/>
          <w:numId w:val="6"/>
        </w:numPr>
      </w:pPr>
      <w:r>
        <w:t xml:space="preserve">Morton, R. A., Miller, T. L., &amp; Moore, L. J. (2004). National Assessment </w:t>
      </w:r>
      <w:proofErr w:type="gramStart"/>
      <w:r>
        <w:t>Of</w:t>
      </w:r>
      <w:proofErr w:type="gramEnd"/>
      <w:r>
        <w:t xml:space="preserve"> Shoreline Change: Part 1 Historical Shoreline Changes And Associated Coastal Land Loss Along The U.S. Gulf Of Mexico.</w:t>
      </w:r>
    </w:p>
    <w:p w14:paraId="730F6FEE" w14:textId="7BFD0110" w:rsidR="00006033" w:rsidRDefault="00006033" w:rsidP="00006033">
      <w:pPr>
        <w:pStyle w:val="ListParagraph"/>
        <w:numPr>
          <w:ilvl w:val="0"/>
          <w:numId w:val="6"/>
        </w:numPr>
      </w:pPr>
      <w:r>
        <w:t>Nelson, J. R., &amp; Grubesic, T. H. (2018). The implications of oil exploration off the Gulf Coast of Florida. Journal of Marine Science and Engineering, 6(2). https://doi.org/10.3390/jmse6020030</w:t>
      </w:r>
    </w:p>
    <w:p w14:paraId="3245F8CB" w14:textId="5F92D296" w:rsidR="00006033" w:rsidRDefault="00006033" w:rsidP="00006033">
      <w:pPr>
        <w:pStyle w:val="ListParagraph"/>
        <w:numPr>
          <w:ilvl w:val="0"/>
          <w:numId w:val="6"/>
        </w:numPr>
      </w:pPr>
      <w:proofErr w:type="spellStart"/>
      <w:r>
        <w:lastRenderedPageBreak/>
        <w:t>Nie</w:t>
      </w:r>
      <w:proofErr w:type="spellEnd"/>
      <w:r>
        <w:t>, M. A., &amp; Schultz, C. A. (2012). Decision-Making Triggers in Adaptive Management. Conservation Biology, 26(6), 1137–1144. https://doi.org/10.1111/j.1523-1739.2012.01915.x</w:t>
      </w:r>
    </w:p>
    <w:p w14:paraId="41665CFC" w14:textId="25BCA72A" w:rsidR="00006033" w:rsidRDefault="00006033" w:rsidP="00006033">
      <w:pPr>
        <w:pStyle w:val="ListParagraph"/>
        <w:numPr>
          <w:ilvl w:val="0"/>
          <w:numId w:val="6"/>
        </w:numPr>
      </w:pPr>
      <w:r>
        <w:t>Nordstrom, K. F., Jackson, N. L., Smith, D. R., &amp; Weber, R. G. (2006). Transport of horseshoe crab eggs by waves and swash on an estuarine beach: Implications for foraging shorebirds. Estuarine, Coastal and Shelf Science, 70(3), 438–448. https://doi.org/10.1016/j.ecss.2006.06.027</w:t>
      </w:r>
    </w:p>
    <w:p w14:paraId="0F0A1634" w14:textId="030BDE0E" w:rsidR="00006033" w:rsidRDefault="00006033" w:rsidP="00006033">
      <w:pPr>
        <w:pStyle w:val="ListParagraph"/>
        <w:numPr>
          <w:ilvl w:val="0"/>
          <w:numId w:val="6"/>
        </w:numPr>
      </w:pPr>
      <w:r>
        <w:t xml:space="preserve">O'Connell, M. T., </w:t>
      </w:r>
      <w:proofErr w:type="spellStart"/>
      <w:r>
        <w:t>Franze</w:t>
      </w:r>
      <w:proofErr w:type="spellEnd"/>
      <w:r>
        <w:t xml:space="preserve">, C. D., &amp; Spalding, E. A. (2005). </w:t>
      </w:r>
      <w:commentRangeStart w:id="142"/>
      <w:r>
        <w:t>SPECIAL ISSUE NO. 44. SAVING AMERICA’S WETLAND</w:t>
      </w:r>
      <w:commentRangeEnd w:id="142"/>
      <w:r w:rsidR="00BD2414">
        <w:rPr>
          <w:rStyle w:val="CommentReference"/>
        </w:rPr>
        <w:commentReference w:id="142"/>
      </w:r>
      <w:r>
        <w:t xml:space="preserve">: Strategies for Restoration of Louisiana’s Coastal Wetlands and Barrier Islands. In </w:t>
      </w:r>
      <w:proofErr w:type="spellStart"/>
      <w:r>
        <w:t>Poirrier</w:t>
      </w:r>
      <w:proofErr w:type="spellEnd"/>
      <w:r>
        <w:t xml:space="preserve"> Source: Journal of Coastal Research.</w:t>
      </w:r>
    </w:p>
    <w:p w14:paraId="11027686" w14:textId="51B9871E" w:rsidR="00006033" w:rsidRDefault="00006033" w:rsidP="00006033">
      <w:pPr>
        <w:pStyle w:val="ListParagraph"/>
        <w:numPr>
          <w:ilvl w:val="0"/>
          <w:numId w:val="6"/>
        </w:numPr>
      </w:pPr>
      <w:proofErr w:type="spellStart"/>
      <w:r>
        <w:t>Pahl-Wostl</w:t>
      </w:r>
      <w:proofErr w:type="spellEnd"/>
      <w:r>
        <w:t>, C. (2007). Transitions towards adaptive management of water facing climate and global change. Water Resources Management, 21(1), 49–62. https://doi.org/10.1007/s11269-006-9040-4</w:t>
      </w:r>
    </w:p>
    <w:p w14:paraId="2689BDE9" w14:textId="504DB357" w:rsidR="00006033" w:rsidRDefault="00006033" w:rsidP="00006033">
      <w:pPr>
        <w:pStyle w:val="ListParagraph"/>
        <w:numPr>
          <w:ilvl w:val="0"/>
          <w:numId w:val="6"/>
        </w:numPr>
      </w:pPr>
      <w:r>
        <w:t>Perez-</w:t>
      </w:r>
      <w:proofErr w:type="spellStart"/>
      <w:r>
        <w:t>Riverol</w:t>
      </w:r>
      <w:proofErr w:type="spellEnd"/>
      <w:r>
        <w:t xml:space="preserve">, Y., </w:t>
      </w:r>
      <w:proofErr w:type="spellStart"/>
      <w:r>
        <w:t>Gatto</w:t>
      </w:r>
      <w:proofErr w:type="spellEnd"/>
      <w:r>
        <w:t xml:space="preserve">, L., Wang, R., </w:t>
      </w:r>
      <w:proofErr w:type="spellStart"/>
      <w:r>
        <w:t>Sachsenberg</w:t>
      </w:r>
      <w:proofErr w:type="spellEnd"/>
      <w:r>
        <w:t xml:space="preserve">, T., </w:t>
      </w:r>
      <w:proofErr w:type="spellStart"/>
      <w:r>
        <w:t>Uszkoreit</w:t>
      </w:r>
      <w:proofErr w:type="spellEnd"/>
      <w:r>
        <w:t xml:space="preserve">, J., </w:t>
      </w:r>
      <w:proofErr w:type="spellStart"/>
      <w:r>
        <w:t>Leprevost</w:t>
      </w:r>
      <w:proofErr w:type="spellEnd"/>
      <w:r>
        <w:t xml:space="preserve">, F. da V., </w:t>
      </w:r>
      <w:proofErr w:type="spellStart"/>
      <w:r>
        <w:t>Fufezan</w:t>
      </w:r>
      <w:proofErr w:type="spellEnd"/>
      <w:r>
        <w:t xml:space="preserve">, C., </w:t>
      </w:r>
      <w:proofErr w:type="spellStart"/>
      <w:r>
        <w:t>Ternent</w:t>
      </w:r>
      <w:proofErr w:type="spellEnd"/>
      <w:r>
        <w:t xml:space="preserve">, T., </w:t>
      </w:r>
      <w:proofErr w:type="spellStart"/>
      <w:r>
        <w:t>Eglen</w:t>
      </w:r>
      <w:proofErr w:type="spellEnd"/>
      <w:r>
        <w:t xml:space="preserve">, S. J., Katz, D. S., Pollard, T. J., </w:t>
      </w:r>
      <w:proofErr w:type="spellStart"/>
      <w:r>
        <w:t>Konovalov</w:t>
      </w:r>
      <w:proofErr w:type="spellEnd"/>
      <w:r>
        <w:t xml:space="preserve">, A., Flight, R. M., Blin, K., &amp; </w:t>
      </w:r>
      <w:proofErr w:type="spellStart"/>
      <w:r>
        <w:t>Vizcaíno</w:t>
      </w:r>
      <w:proofErr w:type="spellEnd"/>
      <w:r>
        <w:t xml:space="preserve">, J. A. (2016). Ten Simple Rules for Taking Advantage of Git and GitHub. In </w:t>
      </w:r>
      <w:proofErr w:type="spellStart"/>
      <w:r>
        <w:t>PLoS</w:t>
      </w:r>
      <w:proofErr w:type="spellEnd"/>
      <w:r>
        <w:t xml:space="preserve"> Computational Biology (Vol. 12, Issue 7). Public Library of Science. https://doi.org/10.1371/journal.pcbi.1004947</w:t>
      </w:r>
    </w:p>
    <w:p w14:paraId="0D475536" w14:textId="6BE8FD99" w:rsidR="00006033" w:rsidRDefault="00006033" w:rsidP="00006033">
      <w:pPr>
        <w:pStyle w:val="ListParagraph"/>
        <w:numPr>
          <w:ilvl w:val="0"/>
          <w:numId w:val="6"/>
        </w:numPr>
      </w:pPr>
      <w:proofErr w:type="spellStart"/>
      <w:r>
        <w:t>Pinelli</w:t>
      </w:r>
      <w:proofErr w:type="spellEnd"/>
      <w:r>
        <w:t xml:space="preserve">, J.-P., </w:t>
      </w:r>
      <w:proofErr w:type="spellStart"/>
      <w:r>
        <w:t>Roueche</w:t>
      </w:r>
      <w:proofErr w:type="spellEnd"/>
      <w:r>
        <w:t xml:space="preserve">, D., </w:t>
      </w:r>
      <w:proofErr w:type="spellStart"/>
      <w:r>
        <w:t>Kijewski</w:t>
      </w:r>
      <w:proofErr w:type="spellEnd"/>
      <w:r>
        <w:t xml:space="preserve">-Correa, T., </w:t>
      </w:r>
      <w:proofErr w:type="spellStart"/>
      <w:r>
        <w:t>Plaz</w:t>
      </w:r>
      <w:proofErr w:type="spellEnd"/>
      <w:r>
        <w:t xml:space="preserve">, F., </w:t>
      </w:r>
      <w:proofErr w:type="spellStart"/>
      <w:r>
        <w:t>Prevatt</w:t>
      </w:r>
      <w:proofErr w:type="spellEnd"/>
      <w:r>
        <w:t xml:space="preserve">, D., </w:t>
      </w:r>
      <w:proofErr w:type="spellStart"/>
      <w:r>
        <w:t>Zisis</w:t>
      </w:r>
      <w:proofErr w:type="spellEnd"/>
      <w:r>
        <w:t xml:space="preserve">, I., </w:t>
      </w:r>
      <w:proofErr w:type="spellStart"/>
      <w:r>
        <w:t>Elawady</w:t>
      </w:r>
      <w:proofErr w:type="spellEnd"/>
      <w:r>
        <w:t xml:space="preserve">, A., </w:t>
      </w:r>
      <w:proofErr w:type="spellStart"/>
      <w:r>
        <w:t>Haan</w:t>
      </w:r>
      <w:proofErr w:type="spellEnd"/>
      <w:r>
        <w:t xml:space="preserve">, F., Pei, S., Gurley, K., </w:t>
      </w:r>
      <w:proofErr w:type="spellStart"/>
      <w:r>
        <w:t>Rasouli</w:t>
      </w:r>
      <w:proofErr w:type="spellEnd"/>
      <w:r>
        <w:t xml:space="preserve">, A., </w:t>
      </w:r>
      <w:proofErr w:type="spellStart"/>
      <w:r>
        <w:t>Refan</w:t>
      </w:r>
      <w:proofErr w:type="spellEnd"/>
      <w:r>
        <w:t>, M., Rhode-</w:t>
      </w:r>
      <w:proofErr w:type="spellStart"/>
      <w:r>
        <w:t>Barbarigos</w:t>
      </w:r>
      <w:proofErr w:type="spellEnd"/>
      <w:r>
        <w:t xml:space="preserve">, L., &amp; </w:t>
      </w:r>
      <w:proofErr w:type="spellStart"/>
      <w:r>
        <w:t>Moravej</w:t>
      </w:r>
      <w:proofErr w:type="spellEnd"/>
      <w:r>
        <w:t>, M. (2018). Overview of Damage Observed in Regional Construction during the Passage of Hurricane Irma over the State of Florida.</w:t>
      </w:r>
    </w:p>
    <w:p w14:paraId="049CA9A0" w14:textId="2C9D5E92" w:rsidR="00006033" w:rsidRDefault="00006033" w:rsidP="00006033">
      <w:pPr>
        <w:pStyle w:val="ListParagraph"/>
        <w:numPr>
          <w:ilvl w:val="0"/>
          <w:numId w:val="6"/>
        </w:numPr>
      </w:pPr>
      <w:proofErr w:type="spellStart"/>
      <w:r>
        <w:t>Purtlebaugh</w:t>
      </w:r>
      <w:proofErr w:type="spellEnd"/>
      <w:r>
        <w:t>, C. H., &amp; Allen, M. S. (2010). Relative Abundance, Growth, and Mortality of Five Age-0 Estuarine Fishes in Relation to Discharge of the Suwannee River, Florida. Transactions of the American Fisheries Society, 139(4), 1233–1246. https://doi.org/10.1577/t09-180.1</w:t>
      </w:r>
    </w:p>
    <w:p w14:paraId="09240AA9" w14:textId="6CD449B9" w:rsidR="00006033" w:rsidRDefault="00006033" w:rsidP="00006033">
      <w:pPr>
        <w:pStyle w:val="ListParagraph"/>
        <w:numPr>
          <w:ilvl w:val="0"/>
          <w:numId w:val="6"/>
        </w:numPr>
      </w:pPr>
      <w:r>
        <w:t>Rahman, M. M., &amp; Roy, C. K. (2014). An insight into the pull requests of GitHub. 11th Working Conference on Mining Software Repositories, MSR 2014 - Proceedings, 364–367. https://doi.org/10.1145/2597073.2597121</w:t>
      </w:r>
    </w:p>
    <w:p w14:paraId="46B9BD53" w14:textId="00A94ACB" w:rsidR="00006033" w:rsidRDefault="00006033" w:rsidP="00006033">
      <w:pPr>
        <w:pStyle w:val="ListParagraph"/>
        <w:numPr>
          <w:ilvl w:val="0"/>
          <w:numId w:val="6"/>
        </w:numPr>
      </w:pPr>
      <w:r>
        <w:t>Ram, K. (2013). Git can facilitate greater reproducibility and increased transparency in science (Vol. 8). http://www.scfbm.org/content/8/1/7</w:t>
      </w:r>
    </w:p>
    <w:p w14:paraId="5EA10160" w14:textId="468B85C0" w:rsidR="00006033" w:rsidRDefault="00006033" w:rsidP="00006033">
      <w:pPr>
        <w:pStyle w:val="ListParagraph"/>
        <w:numPr>
          <w:ilvl w:val="0"/>
          <w:numId w:val="6"/>
        </w:numPr>
      </w:pPr>
      <w:r>
        <w:t>Sankar, R. D., Donoghue, J. F., &amp; Kish, S. A. (2018). Mapping Shoreline Variability of Two Barrier Island Segments Along the Florida Coast. Estuaries and Coasts, 41(8), 2191–2211. https://doi.org/10.1007/s12237-018-0426-3</w:t>
      </w:r>
    </w:p>
    <w:p w14:paraId="61BEB31D" w14:textId="695B4C38" w:rsidR="00006033" w:rsidRDefault="00006033" w:rsidP="00006033">
      <w:pPr>
        <w:pStyle w:val="ListParagraph"/>
        <w:numPr>
          <w:ilvl w:val="0"/>
          <w:numId w:val="6"/>
        </w:numPr>
      </w:pPr>
      <w:proofErr w:type="spellStart"/>
      <w:r>
        <w:t>Sassaman</w:t>
      </w:r>
      <w:proofErr w:type="spellEnd"/>
      <w:r>
        <w:t xml:space="preserve">, K. E., Wallis, N. J., McFadden, P. S., Mahar, G. J., Jenkins, J. A., </w:t>
      </w:r>
      <w:proofErr w:type="spellStart"/>
      <w:r>
        <w:t>Donop</w:t>
      </w:r>
      <w:proofErr w:type="spellEnd"/>
      <w:r>
        <w:t xml:space="preserve">, M. C., </w:t>
      </w:r>
      <w:proofErr w:type="spellStart"/>
      <w:r>
        <w:t>Monés</w:t>
      </w:r>
      <w:proofErr w:type="spellEnd"/>
      <w:r>
        <w:t xml:space="preserve">, M. P., </w:t>
      </w:r>
      <w:proofErr w:type="spellStart"/>
      <w:r>
        <w:t>Palmiotto</w:t>
      </w:r>
      <w:proofErr w:type="spellEnd"/>
      <w:r>
        <w:t xml:space="preserve">, A., Boucher, A., Goodwin, J. M., &amp; Oliveira, C. I. (2017). Keeping Pace </w:t>
      </w:r>
      <w:proofErr w:type="gramStart"/>
      <w:r>
        <w:t>With</w:t>
      </w:r>
      <w:proofErr w:type="gramEnd"/>
      <w:r>
        <w:t xml:space="preserve"> Rising Sea: The First 6 Years of the Lower Suwannee Archaeological Survey, Gulf Coastal Florida. Journal of Island and Coastal Archaeology, 12(2), 173–199. https://doi.org/10.1080/15564894.2016.1163758</w:t>
      </w:r>
    </w:p>
    <w:p w14:paraId="6BEA474F" w14:textId="31C87FE2" w:rsidR="00006033" w:rsidRDefault="00006033" w:rsidP="00006033">
      <w:pPr>
        <w:pStyle w:val="ListParagraph"/>
        <w:numPr>
          <w:ilvl w:val="0"/>
          <w:numId w:val="6"/>
        </w:numPr>
      </w:pPr>
      <w:r>
        <w:t xml:space="preserve">Thomas, K., </w:t>
      </w:r>
      <w:proofErr w:type="spellStart"/>
      <w:r>
        <w:t>Kvitek</w:t>
      </w:r>
      <w:proofErr w:type="spellEnd"/>
      <w:r>
        <w:t xml:space="preserve">, R. G., &amp; </w:t>
      </w:r>
      <w:proofErr w:type="spellStart"/>
      <w:r>
        <w:t>Bretz</w:t>
      </w:r>
      <w:proofErr w:type="spellEnd"/>
      <w:r>
        <w:t>, C. (2002). Effects of human activity on the foraging behavior of sanderlings Calidris alba. Biological Conservation, 109(1), 67–71. https://doi.org/10.1016/S0006-3207(02)00137-4</w:t>
      </w:r>
    </w:p>
    <w:p w14:paraId="15BE917F" w14:textId="136287C7" w:rsidR="00006033" w:rsidRDefault="00006033" w:rsidP="00006033">
      <w:pPr>
        <w:pStyle w:val="ListParagraph"/>
        <w:numPr>
          <w:ilvl w:val="0"/>
          <w:numId w:val="6"/>
        </w:numPr>
      </w:pPr>
      <w:r>
        <w:lastRenderedPageBreak/>
        <w:t xml:space="preserve">Tompkins, E. L., &amp; </w:t>
      </w:r>
      <w:proofErr w:type="spellStart"/>
      <w:r>
        <w:t>Adger</w:t>
      </w:r>
      <w:proofErr w:type="spellEnd"/>
      <w:r>
        <w:t>, W. N. (2004). Does Adaptive Management of Natural Resources Enhance Resilience to Climate Change? And Society, 9(2). https://doi.org/10.2307/26267677</w:t>
      </w:r>
    </w:p>
    <w:p w14:paraId="4AE068E9" w14:textId="173D3FA8" w:rsidR="00006033" w:rsidRDefault="00006033" w:rsidP="00006033">
      <w:pPr>
        <w:pStyle w:val="ListParagraph"/>
        <w:numPr>
          <w:ilvl w:val="0"/>
          <w:numId w:val="6"/>
        </w:numPr>
      </w:pPr>
      <w:r>
        <w:t>U.S. Geological Survey, 1955, USGS 1:24000-scale Quadrangle for Cedar Key, FL 1955: U.S. Geological Survey. (https://www.sciencebase.gov/catalog/item/5a8a3ffbe4b00f54eb3ec75e)</w:t>
      </w:r>
    </w:p>
    <w:p w14:paraId="1E25A031" w14:textId="26FB1D98" w:rsidR="00006033" w:rsidRDefault="00006033" w:rsidP="00006033">
      <w:pPr>
        <w:pStyle w:val="ListParagraph"/>
        <w:numPr>
          <w:ilvl w:val="0"/>
          <w:numId w:val="6"/>
        </w:numPr>
      </w:pPr>
      <w:r>
        <w:t xml:space="preserve">Vitale, N. E. (2019). </w:t>
      </w:r>
      <w:commentRangeStart w:id="143"/>
      <w:r>
        <w:t>HABITAT CHANGE, PREDATORS, AND DISTURBANCE: FACTORS INFLUENCING PRODUCTIVITY OF AMERICAN OYSTERCATCHERS (</w:t>
      </w:r>
      <w:proofErr w:type="spellStart"/>
      <w:r>
        <w:t>Haematopus</w:t>
      </w:r>
      <w:proofErr w:type="spellEnd"/>
      <w:r>
        <w:t xml:space="preserve"> </w:t>
      </w:r>
      <w:proofErr w:type="spellStart"/>
      <w:r>
        <w:t>palliatus</w:t>
      </w:r>
      <w:proofErr w:type="spellEnd"/>
      <w:r>
        <w:t>) NESTING IN FLORIDA’S BIG BEND.</w:t>
      </w:r>
      <w:commentRangeEnd w:id="143"/>
      <w:r w:rsidR="00BD2414">
        <w:rPr>
          <w:rStyle w:val="CommentReference"/>
        </w:rPr>
        <w:commentReference w:id="143"/>
      </w:r>
    </w:p>
    <w:p w14:paraId="247F40B5" w14:textId="0A1CFB62" w:rsidR="00006033" w:rsidRDefault="00006033" w:rsidP="00006033">
      <w:pPr>
        <w:pStyle w:val="ListParagraph"/>
        <w:numPr>
          <w:ilvl w:val="0"/>
          <w:numId w:val="6"/>
        </w:numPr>
      </w:pPr>
      <w:r>
        <w:t>Walters, C. J. (1986). Adaptive management of renewable resources. Macmillan Publishers Ltd.</w:t>
      </w:r>
    </w:p>
    <w:p w14:paraId="40E22F7A" w14:textId="4A98B2C9" w:rsidR="00006033" w:rsidRDefault="00006033" w:rsidP="00006033">
      <w:pPr>
        <w:pStyle w:val="ListParagraph"/>
        <w:numPr>
          <w:ilvl w:val="0"/>
          <w:numId w:val="6"/>
        </w:numPr>
      </w:pPr>
      <w:r>
        <w:t xml:space="preserve">Weimer, T., Williams, B. K., </w:t>
      </w:r>
      <w:proofErr w:type="spellStart"/>
      <w:r>
        <w:t>Szaro</w:t>
      </w:r>
      <w:proofErr w:type="spellEnd"/>
      <w:r>
        <w:t xml:space="preserve">, R. C., Shapiro, C. D., </w:t>
      </w:r>
      <w:proofErr w:type="spellStart"/>
      <w:r>
        <w:t>Adamcik</w:t>
      </w:r>
      <w:proofErr w:type="spellEnd"/>
      <w:r>
        <w:t xml:space="preserve">, R., Boatman, M., </w:t>
      </w:r>
      <w:proofErr w:type="spellStart"/>
      <w:r>
        <w:t>Bransom</w:t>
      </w:r>
      <w:proofErr w:type="spellEnd"/>
      <w:r>
        <w:t xml:space="preserve">, S., </w:t>
      </w:r>
      <w:proofErr w:type="spellStart"/>
      <w:r>
        <w:t>Casterson</w:t>
      </w:r>
      <w:proofErr w:type="spellEnd"/>
      <w:r>
        <w:t xml:space="preserve">, J., Fay, J., Florence, S., </w:t>
      </w:r>
      <w:proofErr w:type="spellStart"/>
      <w:r>
        <w:t>Growitz</w:t>
      </w:r>
      <w:proofErr w:type="spellEnd"/>
      <w:r>
        <w:t xml:space="preserve">, D., </w:t>
      </w:r>
      <w:proofErr w:type="spellStart"/>
      <w:r>
        <w:t>Hermans</w:t>
      </w:r>
      <w:proofErr w:type="spellEnd"/>
      <w:r>
        <w:t xml:space="preserve">, C., Johnson, F. A., Kendall, J., </w:t>
      </w:r>
      <w:proofErr w:type="spellStart"/>
      <w:r>
        <w:t>Kubly</w:t>
      </w:r>
      <w:proofErr w:type="spellEnd"/>
      <w:r>
        <w:t xml:space="preserve">, D., Mayer, M., Moyer, S., Pattison, M., Peterson, R., … Rodriguez, V. (2007). Adaptive Management </w:t>
      </w:r>
      <w:proofErr w:type="gramStart"/>
      <w:r>
        <w:t>The</w:t>
      </w:r>
      <w:proofErr w:type="gramEnd"/>
      <w:r>
        <w:t xml:space="preserve"> U.S. Department of the Interior Technical Guide Lead Authors Other Contributors Book Design.</w:t>
      </w:r>
    </w:p>
    <w:p w14:paraId="40443F5A" w14:textId="48BC54EC" w:rsidR="00006033" w:rsidRDefault="00006033" w:rsidP="00006033">
      <w:pPr>
        <w:pStyle w:val="ListParagraph"/>
        <w:numPr>
          <w:ilvl w:val="0"/>
          <w:numId w:val="6"/>
        </w:numPr>
      </w:pPr>
      <w:r>
        <w:t xml:space="preserve">Withers, K. (2002). Shorebird use of coastal wetland and barrier island habitat in the Gulf of Mexico. </w:t>
      </w:r>
      <w:proofErr w:type="spellStart"/>
      <w:r>
        <w:t>TheScientificWorldJournal</w:t>
      </w:r>
      <w:proofErr w:type="spellEnd"/>
      <w:r>
        <w:t xml:space="preserve">, 2, 514–536. https://doi.org/10.1100/tsw.2002.112 </w:t>
      </w:r>
    </w:p>
    <w:p w14:paraId="153F25FB" w14:textId="0F1B265F" w:rsidR="00006033" w:rsidRDefault="00006033" w:rsidP="00006033">
      <w:pPr>
        <w:pStyle w:val="ListParagraph"/>
        <w:numPr>
          <w:ilvl w:val="0"/>
          <w:numId w:val="6"/>
        </w:numPr>
      </w:pPr>
      <w:r>
        <w:t xml:space="preserve">Wright, E. E., Hine, A. C., </w:t>
      </w:r>
      <w:proofErr w:type="spellStart"/>
      <w:r>
        <w:t>Goodbred</w:t>
      </w:r>
      <w:proofErr w:type="spellEnd"/>
      <w:r>
        <w:t xml:space="preserve">, S. L., &amp; Locker, S. D. (2005). The Effect of Sea-Level and Climate Change on the Development of a Mixed Siliciclastic-Carbonate, Deltaic Coastline: Suwannee River, Florida, U.S.A. Journal of Sedimentary Research, 75(4), 621–635. https://doi.org/10.2110/jsr.2005.051 </w:t>
      </w:r>
    </w:p>
    <w:p w14:paraId="32A0D032" w14:textId="15E47EBD" w:rsidR="00006033" w:rsidRDefault="00006033" w:rsidP="00006033">
      <w:pPr>
        <w:pStyle w:val="ListParagraph"/>
        <w:numPr>
          <w:ilvl w:val="0"/>
          <w:numId w:val="6"/>
        </w:numPr>
      </w:pPr>
      <w:r>
        <w:t>Yenni, G. M., Christensen, E. M., Bledsoe, E. K., Supp, S. R., Diaz, R. M., White, E. P., &amp; Morgan Ernest, S. K. (2018). Developing a modern data workflow for living data. https://doi.org/10.1101/344804</w:t>
      </w:r>
    </w:p>
    <w:p w14:paraId="5E5FE8FA" w14:textId="1F3F27FD" w:rsidR="00006033" w:rsidRDefault="00006033" w:rsidP="00006033">
      <w:pPr>
        <w:pStyle w:val="ListParagraph"/>
        <w:numPr>
          <w:ilvl w:val="0"/>
          <w:numId w:val="6"/>
        </w:numPr>
      </w:pPr>
      <w:r>
        <w:t xml:space="preserve">Yu, K., Hu, C., Muller-Karger, F. E., Lu, D., &amp; Soto, I. (2011). Shoreline changes in west-central Florida between 1987 and 2008 from Landsat observations. International Journal of Remote Sensing, 32(23), 8299–8313. https://doi.org/10.1080/01431161.2010.535045 </w:t>
      </w:r>
    </w:p>
    <w:p w14:paraId="20799E5B" w14:textId="5A64178D" w:rsidR="00006033" w:rsidRDefault="00006033" w:rsidP="00006033">
      <w:pPr>
        <w:pStyle w:val="ListParagraph"/>
        <w:numPr>
          <w:ilvl w:val="0"/>
          <w:numId w:val="6"/>
        </w:numPr>
      </w:pPr>
      <w:proofErr w:type="spellStart"/>
      <w:r>
        <w:t>Zedler</w:t>
      </w:r>
      <w:proofErr w:type="spellEnd"/>
      <w:r>
        <w:t>, J. B. (2017). What’s New in Adaptive Management and Restoration of Coasts and Estuaries? Estuaries and Coasts, 40(1). https://doi.org/10.1007/s12237-016-0162-5</w:t>
      </w:r>
    </w:p>
    <w:p w14:paraId="74BCD33C" w14:textId="0B81522E" w:rsidR="00006033" w:rsidRDefault="00006033" w:rsidP="00006033">
      <w:pPr>
        <w:pStyle w:val="ListParagraph"/>
        <w:numPr>
          <w:ilvl w:val="0"/>
          <w:numId w:val="6"/>
        </w:numPr>
      </w:pPr>
      <w:r>
        <w:t>Zhang, K., Douglas, B. C., &amp; Leatherman, S. P. (2004</w:t>
      </w:r>
      <w:commentRangeStart w:id="144"/>
      <w:r>
        <w:t xml:space="preserve">). GLOBAL WARMING AND COASTAL EROSION. </w:t>
      </w:r>
      <w:commentRangeEnd w:id="144"/>
      <w:r w:rsidR="00BD2414">
        <w:rPr>
          <w:rStyle w:val="CommentReference"/>
        </w:rPr>
        <w:commentReference w:id="144"/>
      </w:r>
      <w:r>
        <w:t>www.ipcc.ch</w:t>
      </w:r>
    </w:p>
    <w:p w14:paraId="7F5E2C7A" w14:textId="77777777" w:rsidR="008D7E31" w:rsidRPr="00C109C3" w:rsidRDefault="008D7E31" w:rsidP="00006033">
      <w:pPr>
        <w:pStyle w:val="BodyText"/>
        <w:spacing w:line="360" w:lineRule="auto"/>
        <w:rPr>
          <w:rFonts w:ascii="Times New Roman" w:hAnsi="Times New Roman" w:cs="Times New Roman"/>
          <w:noProof/>
        </w:rPr>
      </w:pPr>
    </w:p>
    <w:p w14:paraId="6BFAFF28" w14:textId="77777777" w:rsidR="008D6B91" w:rsidRPr="00C109C3" w:rsidRDefault="008D6B91">
      <w:pPr>
        <w:rPr>
          <w:rFonts w:ascii="Times New Roman" w:hAnsi="Times New Roman" w:cs="Times New Roman"/>
        </w:rPr>
      </w:pPr>
    </w:p>
    <w:sectPr w:rsidR="008D6B91" w:rsidRPr="00C109C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ossa,Joann" w:date="2021-01-11T18:09:00Z" w:initials="M">
    <w:p w14:paraId="4887488D" w14:textId="156C96CE" w:rsidR="007B6131" w:rsidRDefault="007B6131">
      <w:pPr>
        <w:pStyle w:val="CommentText"/>
      </w:pPr>
      <w:r>
        <w:rPr>
          <w:rStyle w:val="CommentReference"/>
        </w:rPr>
        <w:annotationRef/>
      </w:r>
      <w:r>
        <w:t xml:space="preserve">The document needs a unifying title. There should also be a short introduction explaining the goals of the thesis. </w:t>
      </w:r>
    </w:p>
  </w:comment>
  <w:comment w:id="3" w:author="Mossa,Joann" w:date="2021-01-11T18:12:00Z" w:initials="M">
    <w:p w14:paraId="01E207C6" w14:textId="62A949E7" w:rsidR="007B6131" w:rsidRDefault="007B6131">
      <w:pPr>
        <w:pStyle w:val="CommentText"/>
      </w:pPr>
      <w:r>
        <w:rPr>
          <w:rStyle w:val="CommentReference"/>
        </w:rPr>
        <w:annotationRef/>
      </w:r>
      <w:r>
        <w:t>Add page numbers</w:t>
      </w:r>
    </w:p>
  </w:comment>
  <w:comment w:id="6" w:author="Mossa,Joann" w:date="2021-01-11T18:14:00Z" w:initials="M">
    <w:p w14:paraId="47BAD1EC" w14:textId="42AC0C36" w:rsidR="007B6131" w:rsidRDefault="007B6131">
      <w:pPr>
        <w:pStyle w:val="CommentText"/>
      </w:pPr>
      <w:r>
        <w:rPr>
          <w:rStyle w:val="CommentReference"/>
        </w:rPr>
        <w:annotationRef/>
      </w:r>
      <w:r>
        <w:t xml:space="preserve">It is uncommon to have a thesis or paper with boxes. The graduate school may have some suggestions. </w:t>
      </w:r>
    </w:p>
  </w:comment>
  <w:comment w:id="8" w:author="Mossa,Joann" w:date="2021-01-11T18:17:00Z" w:initials="M">
    <w:p w14:paraId="57EF828A" w14:textId="119D4317" w:rsidR="007B6131" w:rsidRDefault="007B6131">
      <w:pPr>
        <w:pStyle w:val="CommentText"/>
      </w:pPr>
      <w:r>
        <w:rPr>
          <w:rStyle w:val="CommentReference"/>
        </w:rPr>
        <w:annotationRef/>
      </w:r>
      <w:r>
        <w:t xml:space="preserve">B </w:t>
      </w:r>
      <w:proofErr w:type="gramStart"/>
      <w:r>
        <w:t>isn’t</w:t>
      </w:r>
      <w:proofErr w:type="gramEnd"/>
      <w:r>
        <w:t xml:space="preserve"> your data biophysical or biological and physical, includes water levels, chemical such as salinity, geographic such as location, etc.?</w:t>
      </w:r>
    </w:p>
  </w:comment>
  <w:comment w:id="9" w:author="Mossa,Joann" w:date="2021-01-11T18:18:00Z" w:initials="M">
    <w:p w14:paraId="04F3EB97" w14:textId="528091F9" w:rsidR="007B6131" w:rsidRDefault="007B6131">
      <w:pPr>
        <w:pStyle w:val="CommentText"/>
      </w:pPr>
      <w:r>
        <w:rPr>
          <w:rStyle w:val="CommentReference"/>
        </w:rPr>
        <w:annotationRef/>
      </w:r>
      <w:r>
        <w:t xml:space="preserve">Is this your creation or adapted from another </w:t>
      </w:r>
      <w:proofErr w:type="gramStart"/>
      <w:r>
        <w:t>figure.</w:t>
      </w:r>
      <w:proofErr w:type="gramEnd"/>
      <w:r>
        <w:t xml:space="preserve"> If so, cite original. </w:t>
      </w:r>
    </w:p>
  </w:comment>
  <w:comment w:id="10" w:author="Mossa,Joann" w:date="2021-01-11T18:19:00Z" w:initials="M">
    <w:p w14:paraId="4FC8AD91" w14:textId="15C2B91F" w:rsidR="007B6131" w:rsidRDefault="007B6131">
      <w:pPr>
        <w:pStyle w:val="CommentText"/>
      </w:pPr>
      <w:r>
        <w:rPr>
          <w:rStyle w:val="CommentReference"/>
        </w:rPr>
        <w:annotationRef/>
      </w:r>
      <w:r>
        <w:t xml:space="preserve">Figures should be labeled 1.1, 1.2… in Chapter 1, 2.1, 2.2 in Chapter 2. Tables as well. </w:t>
      </w:r>
    </w:p>
  </w:comment>
  <w:comment w:id="11" w:author="Mossa,Joann" w:date="2021-01-11T18:22:00Z" w:initials="M">
    <w:p w14:paraId="76E77CF1" w14:textId="5E51B320" w:rsidR="007B6131" w:rsidRDefault="007B6131">
      <w:pPr>
        <w:pStyle w:val="CommentText"/>
      </w:pPr>
      <w:r>
        <w:rPr>
          <w:rStyle w:val="CommentReference"/>
        </w:rPr>
        <w:annotationRef/>
      </w:r>
      <w:r>
        <w:t>May not be the right way to cite. Perhaps Moreno et al., 2020, with the link at the end of the citation.</w:t>
      </w:r>
    </w:p>
  </w:comment>
  <w:comment w:id="12" w:author="Mossa,Joann" w:date="2021-01-11T18:31:00Z" w:initials="M">
    <w:p w14:paraId="4C9646E0" w14:textId="325E2597" w:rsidR="007B6131" w:rsidRDefault="007B6131">
      <w:pPr>
        <w:pStyle w:val="CommentText"/>
      </w:pPr>
      <w:r>
        <w:rPr>
          <w:rStyle w:val="CommentReference"/>
        </w:rPr>
        <w:annotationRef/>
      </w:r>
      <w:r>
        <w:t>Check with graduate school about Boxes</w:t>
      </w:r>
    </w:p>
  </w:comment>
  <w:comment w:id="14" w:author="Mossa,Joann" w:date="2021-01-11T18:24:00Z" w:initials="M">
    <w:p w14:paraId="7E320BCF" w14:textId="55B9C905" w:rsidR="007B6131" w:rsidRDefault="007B6131">
      <w:pPr>
        <w:pStyle w:val="CommentText"/>
      </w:pPr>
      <w:r>
        <w:rPr>
          <w:rStyle w:val="CommentReference"/>
        </w:rPr>
        <w:annotationRef/>
      </w:r>
      <w:r>
        <w:t xml:space="preserve">Give figure its own page. Water bodies italics. Your ratio scales are way off. </w:t>
      </w:r>
      <w:r w:rsidRPr="00C109C3">
        <w:rPr>
          <w:rFonts w:ascii="Times New Roman" w:hAnsi="Times New Roman" w:cs="Times New Roman"/>
          <w:color w:val="000000" w:themeColor="text1"/>
        </w:rPr>
        <w:t>1:23,100</w:t>
      </w:r>
      <w:r>
        <w:rPr>
          <w:rFonts w:ascii="Times New Roman" w:hAnsi="Times New Roman" w:cs="Times New Roman"/>
          <w:color w:val="000000" w:themeColor="text1"/>
        </w:rPr>
        <w:t xml:space="preserve"> is close to the scale of a topographic map. </w:t>
      </w:r>
      <w:proofErr w:type="gramStart"/>
      <w:r>
        <w:rPr>
          <w:rFonts w:ascii="Times New Roman" w:hAnsi="Times New Roman" w:cs="Times New Roman"/>
          <w:color w:val="000000" w:themeColor="text1"/>
        </w:rPr>
        <w:t>Generally</w:t>
      </w:r>
      <w:proofErr w:type="gramEnd"/>
      <w:r>
        <w:rPr>
          <w:rFonts w:ascii="Times New Roman" w:hAnsi="Times New Roman" w:cs="Times New Roman"/>
          <w:color w:val="000000" w:themeColor="text1"/>
        </w:rPr>
        <w:t xml:space="preserve"> not a good idea to include the ratio scale as map can be enlarged or reduced. The bar scales are fine. The A-2 inset should then have its own bar scale. Why not just call each part of the figure A, B, and C?</w:t>
      </w:r>
    </w:p>
  </w:comment>
  <w:comment w:id="16" w:author="Mossa,Joann" w:date="2021-01-11T18:31:00Z" w:initials="M">
    <w:p w14:paraId="017FD350" w14:textId="7864C2E8" w:rsidR="007B6131" w:rsidRDefault="007B6131">
      <w:pPr>
        <w:pStyle w:val="CommentText"/>
      </w:pPr>
      <w:r>
        <w:rPr>
          <w:rStyle w:val="CommentReference"/>
        </w:rPr>
        <w:annotationRef/>
      </w:r>
      <w:r>
        <w:t>Again, not sure these are allowed</w:t>
      </w:r>
    </w:p>
  </w:comment>
  <w:comment w:id="17" w:author="Mossa,Joann" w:date="2021-01-11T18:33:00Z" w:initials="M">
    <w:p w14:paraId="60D4E134" w14:textId="0A46A07F" w:rsidR="007B6131" w:rsidRDefault="007B6131">
      <w:pPr>
        <w:pStyle w:val="CommentText"/>
      </w:pPr>
      <w:r>
        <w:rPr>
          <w:rStyle w:val="CommentReference"/>
        </w:rPr>
        <w:annotationRef/>
      </w:r>
      <w:r>
        <w:t xml:space="preserve">Getting a bit strange, citing box 3 and box 4 3A in Box 2. </w:t>
      </w:r>
    </w:p>
  </w:comment>
  <w:comment w:id="25" w:author="Mossa,Joann" w:date="2021-01-11T18:41:00Z" w:initials="M">
    <w:p w14:paraId="46453818" w14:textId="18D6DF0A" w:rsidR="007B6131" w:rsidRDefault="007B6131">
      <w:pPr>
        <w:pStyle w:val="CommentText"/>
      </w:pPr>
      <w:r>
        <w:rPr>
          <w:rStyle w:val="CommentReference"/>
        </w:rPr>
        <w:annotationRef/>
      </w:r>
      <w:r>
        <w:t xml:space="preserve">I would avoid this comment. Easy to offend a reviewer and not fully true, depending on how far back you go. Ecologist have collected data for decades, just not organized files and data in a repository. </w:t>
      </w:r>
    </w:p>
  </w:comment>
  <w:comment w:id="30" w:author="Mossa,Joann" w:date="2021-01-11T18:51:00Z" w:initials="M">
    <w:p w14:paraId="6958121E" w14:textId="21FF7CE4" w:rsidR="007B6131" w:rsidRDefault="007B6131">
      <w:pPr>
        <w:pStyle w:val="CommentText"/>
      </w:pPr>
      <w:r>
        <w:rPr>
          <w:rStyle w:val="CommentReference"/>
        </w:rPr>
        <w:annotationRef/>
      </w:r>
      <w:r>
        <w:t xml:space="preserve">Whiteboarding was a new term for me. Less familiar than some of these although it makes sense. </w:t>
      </w:r>
    </w:p>
  </w:comment>
  <w:comment w:id="31" w:author="Mossa,Joann" w:date="2021-01-11T18:52:00Z" w:initials="M">
    <w:p w14:paraId="6166F10C" w14:textId="17266EE6" w:rsidR="007B6131" w:rsidRDefault="007B6131">
      <w:pPr>
        <w:pStyle w:val="CommentText"/>
      </w:pPr>
      <w:r>
        <w:rPr>
          <w:rStyle w:val="CommentReference"/>
        </w:rPr>
        <w:annotationRef/>
      </w:r>
      <w:r>
        <w:t>If the graduate school does allow boxes (this one could easily be a table), label this one 2-1</w:t>
      </w:r>
    </w:p>
  </w:comment>
  <w:comment w:id="36" w:author="Mossa,Joann" w:date="2021-01-11T19:17:00Z" w:initials="M">
    <w:p w14:paraId="57274A7F" w14:textId="54FA5065" w:rsidR="007B6131" w:rsidRDefault="007B6131">
      <w:pPr>
        <w:pStyle w:val="CommentText"/>
      </w:pPr>
      <w:r>
        <w:rPr>
          <w:rStyle w:val="CommentReference"/>
        </w:rPr>
        <w:annotationRef/>
      </w:r>
      <w:r>
        <w:t>I have heard that this is called Snake Case (</w:t>
      </w:r>
      <w:proofErr w:type="spellStart"/>
      <w:r>
        <w:t>snake_case</w:t>
      </w:r>
      <w:proofErr w:type="spellEnd"/>
      <w:r>
        <w:t>)</w:t>
      </w:r>
    </w:p>
  </w:comment>
  <w:comment w:id="40" w:author="Mossa,Joann" w:date="2021-01-11T19:26:00Z" w:initials="M">
    <w:p w14:paraId="50F050EA" w14:textId="7C04CD1B" w:rsidR="007B6131" w:rsidRDefault="007B6131">
      <w:pPr>
        <w:pStyle w:val="CommentText"/>
      </w:pPr>
      <w:r>
        <w:rPr>
          <w:rStyle w:val="CommentReference"/>
        </w:rPr>
        <w:annotationRef/>
      </w:r>
      <w:r>
        <w:t>? I will learn why when I read this</w:t>
      </w:r>
    </w:p>
  </w:comment>
  <w:comment w:id="41" w:author="Mossa,Joann" w:date="2021-01-11T20:05:00Z" w:initials="M">
    <w:p w14:paraId="484BB9A7" w14:textId="7D6021DE" w:rsidR="007B6131" w:rsidRDefault="007B6131">
      <w:pPr>
        <w:pStyle w:val="CommentText"/>
      </w:pPr>
      <w:r>
        <w:rPr>
          <w:rStyle w:val="CommentReference"/>
        </w:rPr>
        <w:annotationRef/>
      </w:r>
      <w:r>
        <w:t xml:space="preserve">This assumption is not valid. I know some references that have data to defy this. Look up Jean Ellis’ work in South Carolina. Lots of recent pubs. </w:t>
      </w:r>
    </w:p>
  </w:comment>
  <w:comment w:id="42" w:author="Mossa,Joann" w:date="2021-01-11T20:10:00Z" w:initials="M">
    <w:p w14:paraId="15A107EB" w14:textId="25824991" w:rsidR="007B6131" w:rsidRDefault="007B6131">
      <w:pPr>
        <w:pStyle w:val="CommentText"/>
      </w:pPr>
      <w:r>
        <w:rPr>
          <w:rStyle w:val="CommentReference"/>
        </w:rPr>
        <w:annotationRef/>
      </w:r>
      <w:r>
        <w:t xml:space="preserve">Also varies by location and period of record. Specify both and include the location on a map. </w:t>
      </w:r>
    </w:p>
  </w:comment>
  <w:comment w:id="45" w:author="Mossa,Joann" w:date="2021-01-11T20:09:00Z" w:initials="M">
    <w:p w14:paraId="3489D5E0" w14:textId="6CDDD77F" w:rsidR="007B6131" w:rsidRDefault="007B6131">
      <w:pPr>
        <w:pStyle w:val="CommentText"/>
      </w:pPr>
      <w:r>
        <w:rPr>
          <w:rStyle w:val="CommentReference"/>
        </w:rPr>
        <w:annotationRef/>
      </w:r>
      <w:r>
        <w:t xml:space="preserve">Cite USGS NWIS rather than these nearly </w:t>
      </w:r>
      <w:proofErr w:type="gramStart"/>
      <w:r>
        <w:t>20-year old</w:t>
      </w:r>
      <w:proofErr w:type="gramEnd"/>
      <w:r>
        <w:t xml:space="preserve"> reference</w:t>
      </w:r>
    </w:p>
  </w:comment>
  <w:comment w:id="48" w:author="Mossa,Joann" w:date="2021-01-11T20:17:00Z" w:initials="M">
    <w:p w14:paraId="29313DEB" w14:textId="0C08253F" w:rsidR="007B6131" w:rsidRDefault="007B6131">
      <w:pPr>
        <w:pStyle w:val="CommentText"/>
      </w:pPr>
      <w:r>
        <w:rPr>
          <w:rStyle w:val="CommentReference"/>
        </w:rPr>
        <w:annotationRef/>
      </w:r>
      <w:r>
        <w:t xml:space="preserve">Your first figure should be a </w:t>
      </w:r>
      <w:proofErr w:type="gramStart"/>
      <w:r>
        <w:t>study area map labelling counties</w:t>
      </w:r>
      <w:proofErr w:type="gramEnd"/>
      <w:r>
        <w:t xml:space="preserve"> in table. Not sure why Figure 3 is the first mentioned. Should be in sequential order. </w:t>
      </w:r>
    </w:p>
  </w:comment>
  <w:comment w:id="51" w:author="Mossa,Joann" w:date="2021-01-11T20:12:00Z" w:initials="M">
    <w:p w14:paraId="124D00A4" w14:textId="74883A4B" w:rsidR="007B6131" w:rsidRDefault="007B6131">
      <w:pPr>
        <w:pStyle w:val="CommentText"/>
      </w:pPr>
      <w:r>
        <w:rPr>
          <w:rStyle w:val="CommentReference"/>
        </w:rPr>
        <w:annotationRef/>
      </w:r>
      <w:r>
        <w:t xml:space="preserve">Earlier and current data come from Census. You could go further back, if relevant. I would show each county as a line. In Excel, it would be easy to make a y-axis with more regular numbering…this axis is </w:t>
      </w:r>
      <w:proofErr w:type="gramStart"/>
      <w:r>
        <w:t>really odd</w:t>
      </w:r>
      <w:proofErr w:type="gramEnd"/>
      <w:r>
        <w:t xml:space="preserve"> in having a big spacing with nothing in the 30000s. Why not use a secondary axis or have correct and consistent spacing? This axis makes it more difficult to interpret. </w:t>
      </w:r>
    </w:p>
  </w:comment>
  <w:comment w:id="55" w:author="Mossa,Joann" w:date="2021-01-11T20:48:00Z" w:initials="M">
    <w:p w14:paraId="14E0AD9F" w14:textId="3327B7AE" w:rsidR="007B6131" w:rsidRDefault="007B6131">
      <w:pPr>
        <w:pStyle w:val="CommentText"/>
      </w:pPr>
      <w:r>
        <w:rPr>
          <w:rStyle w:val="CommentReference"/>
        </w:rPr>
        <w:annotationRef/>
      </w:r>
      <w:r>
        <w:t xml:space="preserve">Is this sustained or a gust? I remember hearing lower averages. A credible reference will get you the right statistics. </w:t>
      </w:r>
    </w:p>
  </w:comment>
  <w:comment w:id="57" w:author="Mossa,Joann" w:date="2021-01-11T20:50:00Z" w:initials="M">
    <w:p w14:paraId="482BBDA8" w14:textId="4DCFC9FD" w:rsidR="007B6131" w:rsidRDefault="007B6131">
      <w:pPr>
        <w:pStyle w:val="CommentText"/>
      </w:pPr>
      <w:r>
        <w:rPr>
          <w:rStyle w:val="CommentReference"/>
        </w:rPr>
        <w:annotationRef/>
      </w:r>
      <w:r>
        <w:t>Gusts or averages? How much closer to study area?</w:t>
      </w:r>
    </w:p>
  </w:comment>
  <w:comment w:id="61" w:author="Mossa,Joann" w:date="2021-01-11T20:51:00Z" w:initials="M">
    <w:p w14:paraId="3784C77A" w14:textId="6AE86162" w:rsidR="007B6131" w:rsidRDefault="007B6131">
      <w:pPr>
        <w:pStyle w:val="CommentText"/>
      </w:pPr>
      <w:r>
        <w:rPr>
          <w:rStyle w:val="CommentReference"/>
        </w:rPr>
        <w:annotationRef/>
      </w:r>
      <w:r>
        <w:t xml:space="preserve">Over what </w:t>
      </w:r>
      <w:proofErr w:type="gramStart"/>
      <w:r>
        <w:t>time period</w:t>
      </w:r>
      <w:proofErr w:type="gramEnd"/>
    </w:p>
  </w:comment>
  <w:comment w:id="63" w:author="Mossa,Joann" w:date="2021-01-11T20:19:00Z" w:initials="M">
    <w:p w14:paraId="2F8988ED" w14:textId="53A8CC09" w:rsidR="007B6131" w:rsidRDefault="007B6131">
      <w:pPr>
        <w:pStyle w:val="CommentText"/>
      </w:pPr>
      <w:r>
        <w:rPr>
          <w:rStyle w:val="CommentReference"/>
        </w:rPr>
        <w:annotationRef/>
      </w:r>
      <w:r>
        <w:t xml:space="preserve">Can and should be redrawn, converted to metric, made easier to read. Black letter on dark gray not the ideal combo. Gulf of Mexico should be in italics. Inset needed for those unfamiliar with the area. </w:t>
      </w:r>
    </w:p>
  </w:comment>
  <w:comment w:id="64" w:author="Mossa,Joann" w:date="2021-01-11T21:13:00Z" w:initials="M">
    <w:p w14:paraId="5C2CCF08" w14:textId="5ABCC20D" w:rsidR="007B6131" w:rsidRDefault="007B6131">
      <w:pPr>
        <w:pStyle w:val="CommentText"/>
      </w:pPr>
      <w:r>
        <w:rPr>
          <w:rStyle w:val="CommentReference"/>
        </w:rPr>
        <w:annotationRef/>
      </w:r>
      <w:r>
        <w:t>Why not show track of 1993 storm?</w:t>
      </w:r>
    </w:p>
  </w:comment>
  <w:comment w:id="65" w:author="Mossa,Joann" w:date="2021-01-11T21:18:00Z" w:initials="M">
    <w:p w14:paraId="414B280F" w14:textId="77777777" w:rsidR="007B6131" w:rsidRDefault="007B6131">
      <w:pPr>
        <w:pStyle w:val="CommentText"/>
      </w:pPr>
      <w:r>
        <w:rPr>
          <w:rStyle w:val="CommentReference"/>
        </w:rPr>
        <w:annotationRef/>
      </w:r>
      <w:r>
        <w:t>Why use nautical miles?</w:t>
      </w:r>
    </w:p>
    <w:p w14:paraId="2291D0CE" w14:textId="4FB3D6FB" w:rsidR="007B6131" w:rsidRDefault="007B6131">
      <w:pPr>
        <w:pStyle w:val="CommentText"/>
      </w:pPr>
    </w:p>
  </w:comment>
  <w:comment w:id="72" w:author="Mossa,Joann" w:date="2021-01-11T21:23:00Z" w:initials="M">
    <w:p w14:paraId="50F3325C" w14:textId="31BBE453" w:rsidR="007B6131" w:rsidRDefault="007B6131">
      <w:pPr>
        <w:pStyle w:val="CommentText"/>
      </w:pPr>
      <w:r>
        <w:rPr>
          <w:rStyle w:val="CommentReference"/>
        </w:rPr>
        <w:annotationRef/>
      </w:r>
      <w:r>
        <w:t>~0.364 km2</w:t>
      </w:r>
    </w:p>
  </w:comment>
  <w:comment w:id="71" w:author="Mossa,Joann" w:date="2021-01-11T21:21:00Z" w:initials="M">
    <w:p w14:paraId="6A1E77C2" w14:textId="7C1F1EF2" w:rsidR="007B6131" w:rsidRDefault="007B6131">
      <w:pPr>
        <w:pStyle w:val="CommentText"/>
      </w:pPr>
      <w:r>
        <w:rPr>
          <w:rStyle w:val="CommentReference"/>
        </w:rPr>
        <w:annotationRef/>
      </w:r>
      <w:r>
        <w:t xml:space="preserve">If </w:t>
      </w:r>
      <w:proofErr w:type="spellStart"/>
      <w:r>
        <w:t>its</w:t>
      </w:r>
      <w:proofErr w:type="spellEnd"/>
      <w:r>
        <w:t xml:space="preserve"> changing, and if the land area changes with tides and sea level, you need a date and more specifics. I think you can use ~</w:t>
      </w:r>
    </w:p>
  </w:comment>
  <w:comment w:id="73" w:author="Mossa,Joann" w:date="2021-01-11T21:24:00Z" w:initials="M">
    <w:p w14:paraId="103312D5" w14:textId="439560AA" w:rsidR="007B6131" w:rsidRDefault="007B6131">
      <w:pPr>
        <w:pStyle w:val="CommentText"/>
      </w:pPr>
      <w:r>
        <w:rPr>
          <w:rStyle w:val="CommentReference"/>
        </w:rPr>
        <w:annotationRef/>
      </w:r>
      <w:r>
        <w:t>Not clear, what is the rest?</w:t>
      </w:r>
    </w:p>
  </w:comment>
  <w:comment w:id="81" w:author="Mossa,Joann" w:date="2021-01-11T21:29:00Z" w:initials="M">
    <w:p w14:paraId="502E87A7" w14:textId="274FDA8A" w:rsidR="007B6131" w:rsidRDefault="007B6131">
      <w:pPr>
        <w:pStyle w:val="CommentText"/>
      </w:pPr>
      <w:r>
        <w:rPr>
          <w:rStyle w:val="CommentReference"/>
        </w:rPr>
        <w:annotationRef/>
      </w:r>
      <w:r>
        <w:t xml:space="preserve">No. </w:t>
      </w:r>
      <w:proofErr w:type="gramStart"/>
      <w:r>
        <w:t>Don’t</w:t>
      </w:r>
      <w:proofErr w:type="gramEnd"/>
      <w:r>
        <w:t xml:space="preserve"> mention map scale. OK to say original source map was 1:2,000,000</w:t>
      </w:r>
    </w:p>
  </w:comment>
  <w:comment w:id="82" w:author="Mossa,Joann" w:date="2021-01-11T21:32:00Z" w:initials="M">
    <w:p w14:paraId="3D7F9735" w14:textId="7F3306C9" w:rsidR="007B6131" w:rsidRDefault="007B6131">
      <w:pPr>
        <w:pStyle w:val="CommentText"/>
      </w:pPr>
      <w:r>
        <w:rPr>
          <w:rStyle w:val="CommentReference"/>
        </w:rPr>
        <w:annotationRef/>
      </w:r>
      <w:r>
        <w:t xml:space="preserve">I did not see this reference, but the generalization is not necessarily true. Some of the biggest floods have happen in winter and spring. It would be easy to look at monthly averages for the Suwannee River and make a graph. </w:t>
      </w:r>
    </w:p>
  </w:comment>
  <w:comment w:id="83" w:author="Mossa,Joann" w:date="2021-01-11T21:59:00Z" w:initials="M">
    <w:p w14:paraId="27F300D4" w14:textId="0985F368" w:rsidR="007B6131" w:rsidRDefault="007B6131">
      <w:pPr>
        <w:pStyle w:val="CommentText"/>
      </w:pPr>
      <w:r>
        <w:rPr>
          <w:rStyle w:val="CommentReference"/>
        </w:rPr>
        <w:annotationRef/>
      </w:r>
      <w:r>
        <w:t>Give this a table # 3.1</w:t>
      </w:r>
    </w:p>
  </w:comment>
  <w:comment w:id="84" w:author="Mossa,Joann" w:date="2021-01-11T22:03:00Z" w:initials="M">
    <w:p w14:paraId="61C44BE7" w14:textId="144A8821" w:rsidR="007B6131" w:rsidRDefault="007B6131">
      <w:pPr>
        <w:pStyle w:val="CommentText"/>
      </w:pPr>
      <w:r>
        <w:rPr>
          <w:rStyle w:val="CommentReference"/>
        </w:rPr>
        <w:annotationRef/>
      </w:r>
      <w:r>
        <w:t>Your text refers to dates as “winter</w:t>
      </w:r>
      <w:r>
        <w:br/>
        <w:t xml:space="preserve"> but this list is a mix of fall and winter. </w:t>
      </w:r>
    </w:p>
  </w:comment>
  <w:comment w:id="85" w:author="Mossa,Joann" w:date="2021-01-11T22:00:00Z" w:initials="M">
    <w:p w14:paraId="72D792E0" w14:textId="0DE74E8D" w:rsidR="007B6131" w:rsidRDefault="007B6131">
      <w:pPr>
        <w:pStyle w:val="CommentText"/>
      </w:pPr>
      <w:r>
        <w:rPr>
          <w:rStyle w:val="CommentReference"/>
        </w:rPr>
        <w:annotationRef/>
      </w:r>
      <w:r>
        <w:t xml:space="preserve">Use metric. Stay consistent with text. </w:t>
      </w:r>
    </w:p>
  </w:comment>
  <w:comment w:id="86" w:author="Mossa,Joann" w:date="2021-01-11T22:01:00Z" w:initials="M">
    <w:p w14:paraId="7DBD2A18" w14:textId="70F77EB1" w:rsidR="007B6131" w:rsidRDefault="007B6131">
      <w:pPr>
        <w:pStyle w:val="CommentText"/>
      </w:pPr>
      <w:r>
        <w:rPr>
          <w:rStyle w:val="CommentReference"/>
        </w:rPr>
        <w:annotationRef/>
      </w:r>
      <w:r>
        <w:t>A lot of this is the same. Maybe bands, censor type, and resolution changes. Is there a way to synthesize, single space, put entire table on one page?</w:t>
      </w:r>
    </w:p>
  </w:comment>
  <w:comment w:id="87" w:author="Mossa,Joann" w:date="2021-01-11T22:04:00Z" w:initials="M">
    <w:p w14:paraId="0A550BF8" w14:textId="3BB043F2" w:rsidR="007B6131" w:rsidRDefault="007B6131">
      <w:pPr>
        <w:pStyle w:val="CommentText"/>
      </w:pPr>
      <w:r>
        <w:rPr>
          <w:rStyle w:val="CommentReference"/>
        </w:rPr>
        <w:annotationRef/>
      </w:r>
      <w:r>
        <w:t xml:space="preserve">Table # and description goes at the top not at the end of the table. </w:t>
      </w:r>
    </w:p>
  </w:comment>
  <w:comment w:id="89" w:author="Mossa,Joann" w:date="2021-01-11T22:07:00Z" w:initials="M">
    <w:p w14:paraId="220F6F0C" w14:textId="35A0664E" w:rsidR="007B6131" w:rsidRDefault="007B6131">
      <w:pPr>
        <w:pStyle w:val="CommentText"/>
      </w:pPr>
      <w:r>
        <w:rPr>
          <w:rStyle w:val="CommentReference"/>
        </w:rPr>
        <w:annotationRef/>
      </w:r>
      <w:r>
        <w:t>See my comments that table should be listed first</w:t>
      </w:r>
    </w:p>
  </w:comment>
  <w:comment w:id="95" w:author="Mossa,Joann" w:date="2021-01-11T22:24:00Z" w:initials="M">
    <w:p w14:paraId="31490820" w14:textId="40D6D3FB" w:rsidR="007B6131" w:rsidRDefault="007B6131">
      <w:pPr>
        <w:pStyle w:val="CommentText"/>
      </w:pPr>
      <w:r>
        <w:rPr>
          <w:rStyle w:val="CommentReference"/>
        </w:rPr>
        <w:annotationRef/>
      </w:r>
      <w:r>
        <w:t xml:space="preserve">Do you have 5 figures before this? Figures should be cited in order. </w:t>
      </w:r>
    </w:p>
  </w:comment>
  <w:comment w:id="97" w:author="Mossa,Joann" w:date="2021-01-16T21:37:00Z" w:initials="M">
    <w:p w14:paraId="76E00D75" w14:textId="6A1D4DF1" w:rsidR="007B6131" w:rsidRDefault="007B6131">
      <w:pPr>
        <w:pStyle w:val="CommentText"/>
      </w:pPr>
      <w:r>
        <w:rPr>
          <w:rStyle w:val="CommentReference"/>
        </w:rPr>
        <w:annotationRef/>
      </w:r>
      <w:r>
        <w:t xml:space="preserve">Should specify the scale that you zoomed in to digitize, how you decided the “shoreline”, what tidal levels were or if you could discern </w:t>
      </w:r>
      <w:proofErr w:type="gramStart"/>
      <w:r>
        <w:t>a</w:t>
      </w:r>
      <w:proofErr w:type="gramEnd"/>
      <w:r>
        <w:t xml:space="preserve"> MHW. If so, what you used to select this feature. </w:t>
      </w:r>
    </w:p>
  </w:comment>
  <w:comment w:id="100" w:author="Mossa,Joann" w:date="2021-01-15T09:59:00Z" w:initials="M">
    <w:p w14:paraId="6A329DAC" w14:textId="0DE99F52" w:rsidR="007B6131" w:rsidRDefault="007B6131">
      <w:pPr>
        <w:pStyle w:val="CommentText"/>
      </w:pPr>
      <w:r>
        <w:rPr>
          <w:rStyle w:val="CommentReference"/>
        </w:rPr>
        <w:annotationRef/>
      </w:r>
      <w:r>
        <w:rPr>
          <w:noProof/>
        </w:rPr>
        <w:drawing>
          <wp:inline distT="0" distB="0" distL="0" distR="0" wp14:anchorId="5CFC3C7D" wp14:editId="78FE2CFA">
            <wp:extent cx="5943600" cy="4222750"/>
            <wp:effectExtent l="0" t="0" r="0" b="6350"/>
            <wp:docPr id="20" name="Picture 20" descr="Geosciences 08 00335 g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sciences 08 00335 g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comment>
  <w:comment w:id="101" w:author="Mossa,Joann" w:date="2021-01-15T09:59:00Z" w:initials="M">
    <w:p w14:paraId="15322B47" w14:textId="30C729BA" w:rsidR="007B6131" w:rsidRDefault="007B6131">
      <w:pPr>
        <w:pStyle w:val="CommentText"/>
      </w:pPr>
      <w:r>
        <w:rPr>
          <w:rStyle w:val="CommentReference"/>
        </w:rPr>
        <w:annotationRef/>
      </w:r>
      <w:hyperlink r:id="rId2" w:anchor="fig_body_display_geosciences-08-00335-f010" w:history="1">
        <w:r w:rsidRPr="00AC3809">
          <w:rPr>
            <w:rStyle w:val="Hyperlink"/>
          </w:rPr>
          <w:t>https://www.mdpi.com/2076-3263/8/9/335/htm#fig_body_display_geosciences-08-00335-f010</w:t>
        </w:r>
      </w:hyperlink>
    </w:p>
    <w:p w14:paraId="729B3033" w14:textId="2C4CB115" w:rsidR="007B6131" w:rsidRDefault="007B6131">
      <w:pPr>
        <w:pStyle w:val="CommentText"/>
      </w:pPr>
    </w:p>
  </w:comment>
  <w:comment w:id="103" w:author="Mossa,Joann" w:date="2021-01-11T23:06:00Z" w:initials="M">
    <w:p w14:paraId="2AF0CB86" w14:textId="5DAD6268" w:rsidR="007B6131" w:rsidRDefault="007B6131">
      <w:pPr>
        <w:pStyle w:val="CommentText"/>
      </w:pPr>
      <w:r>
        <w:rPr>
          <w:rStyle w:val="CommentReference"/>
        </w:rPr>
        <w:annotationRef/>
      </w:r>
      <w:r>
        <w:t>Confusing</w:t>
      </w:r>
    </w:p>
  </w:comment>
  <w:comment w:id="104" w:author="Mossa,Joann" w:date="2021-01-15T08:53:00Z" w:initials="M">
    <w:p w14:paraId="7144641A" w14:textId="32B8403F" w:rsidR="007B6131" w:rsidRDefault="007B6131">
      <w:pPr>
        <w:pStyle w:val="CommentText"/>
      </w:pPr>
      <w:r>
        <w:rPr>
          <w:rStyle w:val="CommentReference"/>
        </w:rPr>
        <w:annotationRef/>
      </w:r>
      <w:r>
        <w:t>Figures should include units (meters) somewhere, in legend, caption or both.</w:t>
      </w:r>
    </w:p>
  </w:comment>
  <w:comment w:id="105" w:author="Mossa,Joann" w:date="2021-01-15T08:54:00Z" w:initials="M">
    <w:p w14:paraId="6D4E9A1E" w14:textId="69D5B336" w:rsidR="007B6131" w:rsidRDefault="007B6131">
      <w:pPr>
        <w:pStyle w:val="CommentText"/>
      </w:pPr>
      <w:r>
        <w:rPr>
          <w:rStyle w:val="CommentReference"/>
        </w:rPr>
        <w:annotationRef/>
      </w:r>
      <w:r>
        <w:t>Figures should include units (meters) in caption. If converted to graph (see below) on axis</w:t>
      </w:r>
    </w:p>
  </w:comment>
  <w:comment w:id="106" w:author="Mossa,Joann" w:date="2021-01-15T08:51:00Z" w:initials="M">
    <w:p w14:paraId="2A486AE8" w14:textId="27EAAEE6" w:rsidR="007B6131" w:rsidRDefault="007B6131">
      <w:pPr>
        <w:pStyle w:val="CommentText"/>
      </w:pPr>
      <w:r>
        <w:rPr>
          <w:rStyle w:val="CommentReference"/>
        </w:rPr>
        <w:annotationRef/>
      </w:r>
      <w:r>
        <w:t xml:space="preserve">Maybe better shown as two histograms. In Excel you can also display the number associated with the column, so that way you will have both. </w:t>
      </w:r>
    </w:p>
  </w:comment>
  <w:comment w:id="108" w:author="Mossa,Joann" w:date="2021-01-15T09:41:00Z" w:initials="M">
    <w:p w14:paraId="239635CB" w14:textId="292263CA" w:rsidR="007B6131" w:rsidRDefault="007B6131">
      <w:pPr>
        <w:pStyle w:val="CommentText"/>
      </w:pPr>
      <w:r>
        <w:rPr>
          <w:rStyle w:val="CommentReference"/>
        </w:rPr>
        <w:annotationRef/>
      </w:r>
      <w:r>
        <w:t xml:space="preserve">IMO, these figures could be improved. The lines draw a lot of attention, whereas the erosion or change rates are the story that you are trying to tell. I know that the line width is supposed to portray erosion, but maybe color or other methods </w:t>
      </w:r>
      <w:r w:rsidRPr="00442B81">
        <w:rPr>
          <w:noProof/>
        </w:rPr>
        <w:drawing>
          <wp:inline distT="0" distB="0" distL="0" distR="0" wp14:anchorId="275B0EBB" wp14:editId="0C712135">
            <wp:extent cx="594360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43600" cy="2891155"/>
                    </a:xfrm>
                    <a:prstGeom prst="rect">
                      <a:avLst/>
                    </a:prstGeom>
                  </pic:spPr>
                </pic:pic>
              </a:graphicData>
            </a:graphic>
          </wp:inline>
        </w:drawing>
      </w:r>
    </w:p>
  </w:comment>
  <w:comment w:id="109" w:author="Mossa,Joann" w:date="2021-01-15T09:41:00Z" w:initials="M">
    <w:p w14:paraId="3FCADC3A" w14:textId="4C54FDAA" w:rsidR="007B6131" w:rsidRDefault="007B6131">
      <w:pPr>
        <w:pStyle w:val="CommentText"/>
      </w:pPr>
      <w:r>
        <w:rPr>
          <w:rStyle w:val="CommentReference"/>
        </w:rPr>
        <w:annotationRef/>
      </w:r>
      <w:r w:rsidRPr="000620C5">
        <w:rPr>
          <w:noProof/>
        </w:rPr>
        <w:drawing>
          <wp:inline distT="0" distB="0" distL="0" distR="0" wp14:anchorId="739449B5" wp14:editId="4E94FA13">
            <wp:extent cx="5943600" cy="4864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4864100"/>
                    </a:xfrm>
                    <a:prstGeom prst="rect">
                      <a:avLst/>
                    </a:prstGeom>
                  </pic:spPr>
                </pic:pic>
              </a:graphicData>
            </a:graphic>
          </wp:inline>
        </w:drawing>
      </w:r>
    </w:p>
  </w:comment>
  <w:comment w:id="110" w:author="Mossa,Joann" w:date="2021-01-15T09:56:00Z" w:initials="M">
    <w:p w14:paraId="7F7F4FDF" w14:textId="77777777" w:rsidR="007B6131" w:rsidRDefault="007B6131" w:rsidP="000620C5">
      <w:pPr>
        <w:pStyle w:val="CommentText"/>
      </w:pPr>
      <w:r>
        <w:rPr>
          <w:rStyle w:val="CommentReference"/>
        </w:rPr>
        <w:annotationRef/>
      </w:r>
      <w:r>
        <w:t xml:space="preserve">Maybe better shown as two histograms. In Excel you can also display the number associated with the column, so that way you will have both. </w:t>
      </w:r>
    </w:p>
    <w:p w14:paraId="1F090512" w14:textId="52282C26" w:rsidR="007B6131" w:rsidRDefault="007B6131">
      <w:pPr>
        <w:pStyle w:val="CommentText"/>
      </w:pPr>
    </w:p>
  </w:comment>
  <w:comment w:id="111" w:author="Mossa,Joann" w:date="2021-01-15T10:06:00Z" w:initials="M">
    <w:p w14:paraId="3FD3BC0F" w14:textId="102B0751" w:rsidR="007B6131" w:rsidRDefault="007B6131">
      <w:pPr>
        <w:pStyle w:val="CommentText"/>
      </w:pPr>
      <w:r>
        <w:rPr>
          <w:rStyle w:val="CommentReference"/>
        </w:rPr>
        <w:annotationRef/>
      </w:r>
      <w:r>
        <w:t>See comments regarding prior graphics, units, color, depiction of information, etc.</w:t>
      </w:r>
    </w:p>
  </w:comment>
  <w:comment w:id="112" w:author="Mossa,Joann" w:date="2021-01-15T10:07:00Z" w:initials="M">
    <w:p w14:paraId="5DC4583C" w14:textId="11D341A8" w:rsidR="007B6131" w:rsidRDefault="007B6131">
      <w:pPr>
        <w:pStyle w:val="CommentText"/>
      </w:pPr>
      <w:r>
        <w:rPr>
          <w:rStyle w:val="CommentReference"/>
        </w:rPr>
        <w:annotationRef/>
      </w:r>
      <w:r>
        <w:t>See prior comments Excel histogram</w:t>
      </w:r>
    </w:p>
  </w:comment>
  <w:comment w:id="113" w:author="Mossa,Joann" w:date="2021-01-15T10:08:00Z" w:initials="M">
    <w:p w14:paraId="708A7DCE" w14:textId="19CF2978" w:rsidR="007B6131" w:rsidRDefault="007B6131">
      <w:pPr>
        <w:pStyle w:val="CommentText"/>
      </w:pPr>
      <w:r>
        <w:rPr>
          <w:rStyle w:val="CommentReference"/>
        </w:rPr>
        <w:annotationRef/>
      </w:r>
      <w:r>
        <w:t xml:space="preserve">I like this summary. Could be larger font and less white space. </w:t>
      </w:r>
      <w:proofErr w:type="gramStart"/>
      <w:r>
        <w:t>Don’t</w:t>
      </w:r>
      <w:proofErr w:type="gramEnd"/>
      <w:r>
        <w:t xml:space="preserve"> forget units. </w:t>
      </w:r>
    </w:p>
  </w:comment>
  <w:comment w:id="114" w:author="Mossa,Joann" w:date="2021-01-15T10:10:00Z" w:initials="M">
    <w:p w14:paraId="3B769472" w14:textId="4DCF76E5" w:rsidR="007B6131" w:rsidRDefault="007B6131">
      <w:pPr>
        <w:pStyle w:val="CommentText"/>
      </w:pPr>
      <w:r>
        <w:rPr>
          <w:rStyle w:val="CommentReference"/>
        </w:rPr>
        <w:annotationRef/>
      </w:r>
      <w:r>
        <w:t>See prior comments. This time you have units in title, though.</w:t>
      </w:r>
    </w:p>
  </w:comment>
  <w:comment w:id="115" w:author="Mossa,Joann" w:date="2021-01-15T16:27:00Z" w:initials="M">
    <w:p w14:paraId="69593BCF" w14:textId="4D95A354" w:rsidR="007B6131" w:rsidRDefault="007B6131">
      <w:pPr>
        <w:pStyle w:val="CommentText"/>
      </w:pPr>
      <w:r>
        <w:rPr>
          <w:rStyle w:val="CommentReference"/>
        </w:rPr>
        <w:annotationRef/>
      </w:r>
      <w:r>
        <w:t xml:space="preserve">I am a bit confused by all the lines on both graphs. Maybe if you shaded the current island in light gray, and identified the remaining lines with annotation, the story would be clearer. </w:t>
      </w:r>
    </w:p>
  </w:comment>
  <w:comment w:id="116" w:author="Mossa,Joann" w:date="2021-01-15T16:30:00Z" w:initials="M">
    <w:p w14:paraId="00A7B4EC" w14:textId="62E27D7B" w:rsidR="007B6131" w:rsidRDefault="007B6131">
      <w:pPr>
        <w:pStyle w:val="CommentText"/>
      </w:pPr>
      <w:r>
        <w:rPr>
          <w:rStyle w:val="CommentReference"/>
        </w:rPr>
        <w:annotationRef/>
      </w:r>
      <w:r>
        <w:t xml:space="preserve">Would make some sense also if it </w:t>
      </w:r>
      <w:proofErr w:type="gramStart"/>
      <w:r>
        <w:t>was</w:t>
      </w:r>
      <w:proofErr w:type="gramEnd"/>
      <w:r>
        <w:t xml:space="preserve"> a linear rate, 13 years in first block, 9 in the second. </w:t>
      </w:r>
    </w:p>
  </w:comment>
  <w:comment w:id="117" w:author="Mossa,Joann" w:date="2021-01-15T22:34:00Z" w:initials="M">
    <w:p w14:paraId="048E1FC0" w14:textId="4BC861E7" w:rsidR="007B6131" w:rsidRDefault="007B6131">
      <w:pPr>
        <w:pStyle w:val="CommentText"/>
      </w:pPr>
      <w:r>
        <w:rPr>
          <w:rStyle w:val="CommentReference"/>
        </w:rPr>
        <w:annotationRef/>
      </w:r>
      <w:r>
        <w:t xml:space="preserve">Part of it is probably the length of time as mentioned in the prior comment. </w:t>
      </w:r>
    </w:p>
  </w:comment>
  <w:comment w:id="118" w:author="Mossa,Joann" w:date="2021-01-16T21:23:00Z" w:initials="M">
    <w:p w14:paraId="3B2B2DE9" w14:textId="268B3C35" w:rsidR="007B6131" w:rsidRDefault="007B6131">
      <w:pPr>
        <w:pStyle w:val="CommentText"/>
      </w:pPr>
      <w:r>
        <w:rPr>
          <w:rStyle w:val="CommentReference"/>
        </w:rPr>
        <w:annotationRef/>
      </w:r>
      <w:r>
        <w:t xml:space="preserve">Jean Ellis has a few papers on this topic in South Carolina. This is one: </w:t>
      </w:r>
      <w:r w:rsidRPr="00AC4BE6">
        <w:t xml:space="preserve">Ellis, J.T., Román-Rivera, M.A., Harris, M.E., and </w:t>
      </w:r>
      <w:proofErr w:type="spellStart"/>
      <w:r w:rsidRPr="00AC4BE6">
        <w:t>Tereszkiewicz</w:t>
      </w:r>
      <w:proofErr w:type="spellEnd"/>
      <w:r w:rsidRPr="00AC4BE6">
        <w:t>, P.A., in print. Two years and two hurricanes later: Did the dunes recover? Shore &amp; Beach.</w:t>
      </w:r>
      <w:r>
        <w:t xml:space="preserve"> And this has much of the same data set, but somewhat different </w:t>
      </w:r>
      <w:r w:rsidRPr="00D41DEC">
        <w:t>Ellis, J.T., *Harris, M.E., Román-Rivera, M.A., *Ferguson, J.B., *</w:t>
      </w:r>
      <w:proofErr w:type="spellStart"/>
      <w:r w:rsidRPr="00D41DEC">
        <w:t>Tereszkiewicz</w:t>
      </w:r>
      <w:proofErr w:type="spellEnd"/>
      <w:r w:rsidRPr="00D41DEC">
        <w:t>, P.A., and *McGill, S.P., 2020. Application of the Saffir-Simpson Hurricane Wind Scale to assess sand dune response to tropical storms. Journal of Marine Science and Engineering, 8, 670</w:t>
      </w:r>
    </w:p>
  </w:comment>
  <w:comment w:id="119" w:author="Mossa,Joann" w:date="2021-01-16T21:25:00Z" w:initials="M">
    <w:p w14:paraId="33478079" w14:textId="1FF9EC64" w:rsidR="007B6131" w:rsidRDefault="007B6131">
      <w:pPr>
        <w:pStyle w:val="CommentText"/>
      </w:pPr>
      <w:r>
        <w:rPr>
          <w:rStyle w:val="CommentReference"/>
        </w:rPr>
        <w:annotationRef/>
      </w:r>
      <w:r>
        <w:t xml:space="preserve">These kinds of features are hard to see without revising the graphics. Shade in with light gray, maybe also enlarge particularly for this. </w:t>
      </w:r>
    </w:p>
  </w:comment>
  <w:comment w:id="121" w:author="Mossa,Joann" w:date="2021-01-16T21:31:00Z" w:initials="M">
    <w:p w14:paraId="459E8D7F" w14:textId="3FB8C209" w:rsidR="007B6131" w:rsidRDefault="007B6131">
      <w:pPr>
        <w:pStyle w:val="CommentText"/>
      </w:pPr>
      <w:r>
        <w:rPr>
          <w:rStyle w:val="CommentReference"/>
        </w:rPr>
        <w:annotationRef/>
      </w:r>
      <w:r>
        <w:t>Maybe from longshore drift of converging cells.</w:t>
      </w:r>
    </w:p>
  </w:comment>
  <w:comment w:id="123" w:author="Mossa,Joann" w:date="2021-01-16T21:33:00Z" w:initials="M">
    <w:p w14:paraId="2DF8A684" w14:textId="56DAD60A" w:rsidR="007B6131" w:rsidRDefault="007B6131">
      <w:pPr>
        <w:pStyle w:val="CommentText"/>
      </w:pPr>
      <w:r>
        <w:rPr>
          <w:rStyle w:val="CommentReference"/>
        </w:rPr>
        <w:annotationRef/>
      </w:r>
      <w:r>
        <w:t>Meaning not clear</w:t>
      </w:r>
    </w:p>
  </w:comment>
  <w:comment w:id="124" w:author="Mossa,Joann" w:date="2021-01-16T21:34:00Z" w:initials="M">
    <w:p w14:paraId="2B4EC2E5" w14:textId="3709326B" w:rsidR="007B6131" w:rsidRDefault="007B6131">
      <w:pPr>
        <w:pStyle w:val="CommentText"/>
      </w:pPr>
      <w:r>
        <w:rPr>
          <w:rStyle w:val="CommentReference"/>
        </w:rPr>
        <w:annotationRef/>
      </w:r>
      <w:r>
        <w:t>Redundant and off topic from this paragraph which is about sources of error</w:t>
      </w:r>
    </w:p>
  </w:comment>
  <w:comment w:id="126" w:author="Mossa,Joann" w:date="2021-01-16T21:43:00Z" w:initials="M">
    <w:p w14:paraId="68B61005" w14:textId="691D39A4" w:rsidR="007B6131" w:rsidRDefault="007B6131">
      <w:pPr>
        <w:pStyle w:val="CommentText"/>
      </w:pPr>
      <w:r>
        <w:rPr>
          <w:rStyle w:val="CommentReference"/>
        </w:rPr>
        <w:annotationRef/>
      </w:r>
      <w:r>
        <w:t xml:space="preserve">Could there be problems with selecting shoreline, MHW, or tidal level? </w:t>
      </w:r>
    </w:p>
  </w:comment>
  <w:comment w:id="131" w:author="Mossa,Joann" w:date="2021-01-16T22:24:00Z" w:initials="M">
    <w:p w14:paraId="3C9B96CF" w14:textId="2C47B5FC" w:rsidR="007B6131" w:rsidRDefault="007B6131">
      <w:pPr>
        <w:pStyle w:val="CommentText"/>
      </w:pPr>
      <w:r>
        <w:rPr>
          <w:rStyle w:val="CommentReference"/>
        </w:rPr>
        <w:annotationRef/>
      </w:r>
      <w:r>
        <w:t xml:space="preserve">Is there any threat of this? Maybe better to say, continuing practice of excluding development is wise given the instability and high erosion rates on the island. </w:t>
      </w:r>
    </w:p>
  </w:comment>
  <w:comment w:id="136" w:author="Mossa,Joann" w:date="2021-01-16T22:20:00Z" w:initials="M">
    <w:p w14:paraId="46CD48A0" w14:textId="5DA34145" w:rsidR="007B6131" w:rsidRDefault="007B6131">
      <w:pPr>
        <w:pStyle w:val="CommentText"/>
      </w:pPr>
      <w:r>
        <w:rPr>
          <w:rStyle w:val="CommentReference"/>
        </w:rPr>
        <w:annotationRef/>
      </w:r>
      <w:r>
        <w:t xml:space="preserve">What database? Has one been compiled? If so, cite reference. </w:t>
      </w:r>
    </w:p>
  </w:comment>
  <w:comment w:id="138" w:author="Mossa,Joann" w:date="2021-01-16T22:22:00Z" w:initials="M">
    <w:p w14:paraId="5B0BD7F2" w14:textId="370E59E6" w:rsidR="007B6131" w:rsidRDefault="007B6131">
      <w:pPr>
        <w:pStyle w:val="CommentText"/>
      </w:pPr>
      <w:r>
        <w:rPr>
          <w:rStyle w:val="CommentReference"/>
        </w:rPr>
        <w:annotationRef/>
      </w:r>
      <w:r>
        <w:t xml:space="preserve">Use carefully. What appears permanent over decades is not necessarily so over </w:t>
      </w:r>
      <w:proofErr w:type="spellStart"/>
      <w:r>
        <w:t>millenia</w:t>
      </w:r>
      <w:proofErr w:type="spellEnd"/>
      <w:r>
        <w:t xml:space="preserve">. Better to say long-term (multidecadal). </w:t>
      </w:r>
    </w:p>
  </w:comment>
  <w:comment w:id="132" w:author="Mossa,Joann" w:date="2021-01-16T21:55:00Z" w:initials="M">
    <w:p w14:paraId="2C0269E0" w14:textId="6320675D" w:rsidR="007B6131" w:rsidRDefault="007B6131">
      <w:pPr>
        <w:pStyle w:val="CommentText"/>
      </w:pPr>
      <w:r>
        <w:rPr>
          <w:rStyle w:val="CommentReference"/>
        </w:rPr>
        <w:annotationRef/>
      </w:r>
      <w:r>
        <w:t xml:space="preserve">I think that your real story is that this has been labeled a “low energy” coast, but it shows a lot of change and is </w:t>
      </w:r>
      <w:proofErr w:type="gramStart"/>
      <w:r>
        <w:t>definitely not</w:t>
      </w:r>
      <w:proofErr w:type="gramEnd"/>
      <w:r>
        <w:t xml:space="preserve"> stable. I think that it was this paper that first introduced the idea, but it has a lot of citations and others have also called it that. </w:t>
      </w:r>
      <w:hyperlink r:id="rId5" w:history="1">
        <w:r w:rsidRPr="00AC3809">
          <w:rPr>
            <w:rStyle w:val="Hyperlink"/>
          </w:rPr>
          <w:t>http://archives.datapages.com/data/gcags/data/010/010001/0259.htm?doi=10.1306%2FA1ADF12B-0DFE-11D7-8641000102C1865D</w:t>
        </w:r>
      </w:hyperlink>
    </w:p>
    <w:p w14:paraId="46918569" w14:textId="13C29CB4" w:rsidR="007B6131" w:rsidRDefault="007B6131">
      <w:pPr>
        <w:pStyle w:val="CommentText"/>
      </w:pPr>
    </w:p>
  </w:comment>
  <w:comment w:id="133" w:author="Mossa,Joann" w:date="2021-01-16T22:02:00Z" w:initials="M">
    <w:p w14:paraId="76B6FC69" w14:textId="20CC2115" w:rsidR="007B6131" w:rsidRDefault="007B6131">
      <w:pPr>
        <w:pStyle w:val="CommentText"/>
      </w:pPr>
      <w:r>
        <w:rPr>
          <w:rStyle w:val="CommentReference"/>
        </w:rPr>
        <w:annotationRef/>
      </w:r>
      <w:r>
        <w:t xml:space="preserve">This specific paper does not include your study </w:t>
      </w:r>
      <w:proofErr w:type="gramStart"/>
      <w:r>
        <w:t>area, but</w:t>
      </w:r>
      <w:proofErr w:type="gramEnd"/>
      <w:r>
        <w:t xml:space="preserve"> is a big picture review of low energy coasts Jackson et al (2002).</w:t>
      </w:r>
      <w:r w:rsidRPr="00AF37DB">
        <w:t xml:space="preserve"> </w:t>
      </w:r>
      <w:hyperlink r:id="rId6" w:history="1">
        <w:r w:rsidRPr="00AC3809">
          <w:rPr>
            <w:rStyle w:val="Hyperlink"/>
          </w:rPr>
          <w:t>https://www.sciencedirect.com/science/article/pii/S0169555X02001794?casa_token=SoWhMi0Z2Q4AAAAA:eqhaDE8nhbQgKzGq3JtKBbBr59S_OLTPJERT61j6BHLejWrE1EZpIZWD-XKYN3WrBmoRDxRvwb8</w:t>
        </w:r>
      </w:hyperlink>
      <w:r>
        <w:t xml:space="preserve">. This would be a good paper to compare your results to other case studies of low energy across the world, at least do the Gulf of Mexico. Perhaps there is even a more recent paper on the topic. Whenever you write something, you want to think of the bigger audience, wider Gulf and Atlantic, as well as across the world, at least for your discussion comparisons. </w:t>
      </w:r>
    </w:p>
  </w:comment>
  <w:comment w:id="134" w:author="Mossa,Joann" w:date="2021-01-16T22:06:00Z" w:initials="M">
    <w:p w14:paraId="62B7CDA6" w14:textId="71C5A80F" w:rsidR="007B6131" w:rsidRDefault="007B6131" w:rsidP="00330579">
      <w:pPr>
        <w:pStyle w:val="CommentText"/>
      </w:pPr>
      <w:r>
        <w:rPr>
          <w:rStyle w:val="CommentReference"/>
        </w:rPr>
        <w:annotationRef/>
      </w:r>
      <w:r>
        <w:t>You should also read this. Even though old, done in 1966, ideas are very relevant to your take-home message. Drastic beach changes in a low‐energy environment caused by Hurricane Betsy not that far, still considered Big Bend area</w:t>
      </w:r>
    </w:p>
    <w:p w14:paraId="571ADE38" w14:textId="178FF819" w:rsidR="007B6131" w:rsidRDefault="007B6131" w:rsidP="00330579">
      <w:pPr>
        <w:pStyle w:val="CommentText"/>
      </w:pPr>
      <w:r>
        <w:t xml:space="preserve">D. A. </w:t>
      </w:r>
      <w:proofErr w:type="gramStart"/>
      <w:r>
        <w:t>Warnke  V.</w:t>
      </w:r>
      <w:proofErr w:type="gramEnd"/>
      <w:r>
        <w:t xml:space="preserve"> Goldsmith  P. Grose  J. J. Holt Makes a good comparison to your situation. This was one big storm, yours is more chronic. </w:t>
      </w:r>
      <w:hyperlink r:id="rId7" w:history="1">
        <w:r w:rsidRPr="00AC3809">
          <w:rPr>
            <w:rStyle w:val="Hyperlink"/>
          </w:rPr>
          <w:t>https://agupubs.onlinelibrary.wiley.com/doi/abs/10.1029/JZ071i008p02013?casa_token=fM16iz7f_qcAAAAA%3AFaWyX0-3fm_cnKteb8yspfub9mHp1n182hfOt4NQOmunID6BVKva3nKCwerU7aYscbQOh0vJh_mRSF7</w:t>
        </w:r>
      </w:hyperlink>
    </w:p>
    <w:p w14:paraId="336B7EA6" w14:textId="77777777" w:rsidR="007B6131" w:rsidRDefault="007B6131" w:rsidP="00330579">
      <w:pPr>
        <w:pStyle w:val="CommentText"/>
      </w:pPr>
      <w:r w:rsidRPr="00330579">
        <w:t>8</w:t>
      </w:r>
    </w:p>
    <w:p w14:paraId="30906988" w14:textId="092D8C49" w:rsidR="007B6131" w:rsidRDefault="007B6131" w:rsidP="00330579">
      <w:pPr>
        <w:pStyle w:val="CommentText"/>
      </w:pPr>
    </w:p>
  </w:comment>
  <w:comment w:id="135" w:author="Mossa,Joann" w:date="2021-01-16T22:12:00Z" w:initials="M">
    <w:p w14:paraId="00256351" w14:textId="6C0D9D81" w:rsidR="007B6131" w:rsidRDefault="007B6131">
      <w:pPr>
        <w:pStyle w:val="CommentText"/>
      </w:pPr>
      <w:r>
        <w:rPr>
          <w:rStyle w:val="CommentReference"/>
        </w:rPr>
        <w:annotationRef/>
      </w:r>
      <w:r>
        <w:t xml:space="preserve">Of course, you </w:t>
      </w:r>
      <w:proofErr w:type="gramStart"/>
      <w:r>
        <w:t>can’t</w:t>
      </w:r>
      <w:proofErr w:type="gramEnd"/>
      <w:r>
        <w:t xml:space="preserve"> just introduce these papers in the conclusion, you need to set the stage by citing them in the introduction or study area.</w:t>
      </w:r>
    </w:p>
  </w:comment>
  <w:comment w:id="137" w:author="Mossa,Joann" w:date="2021-01-16T21:56:00Z" w:initials="M">
    <w:p w14:paraId="0C166471" w14:textId="14650333" w:rsidR="007B6131" w:rsidRDefault="007B6131">
      <w:pPr>
        <w:pStyle w:val="CommentText"/>
      </w:pPr>
      <w:r>
        <w:rPr>
          <w:rStyle w:val="CommentReference"/>
        </w:rPr>
        <w:annotationRef/>
      </w:r>
      <w:r>
        <w:t xml:space="preserve">This is widely known. You are just joining the crowd. I think your real story is above. And you </w:t>
      </w:r>
      <w:proofErr w:type="gramStart"/>
      <w:r>
        <w:t>haven’t</w:t>
      </w:r>
      <w:proofErr w:type="gramEnd"/>
      <w:r>
        <w:t xml:space="preserve"> really proven this widely, just shown it for your case study. </w:t>
      </w:r>
    </w:p>
  </w:comment>
  <w:comment w:id="139" w:author="Mossa,Joann" w:date="2021-01-11T23:07:00Z" w:initials="M">
    <w:p w14:paraId="5FA523FE" w14:textId="7565055E" w:rsidR="007B6131" w:rsidRDefault="007B6131">
      <w:pPr>
        <w:pStyle w:val="CommentText"/>
      </w:pPr>
      <w:r>
        <w:rPr>
          <w:rStyle w:val="CommentReference"/>
        </w:rPr>
        <w:annotationRef/>
      </w:r>
      <w:r>
        <w:t xml:space="preserve">Why number? It is in alphabetical order, and that is adequate. </w:t>
      </w:r>
    </w:p>
  </w:comment>
  <w:comment w:id="140" w:author="Mossa,Joann" w:date="2021-01-11T23:08:00Z" w:initials="M">
    <w:p w14:paraId="3F8BDA51" w14:textId="73431B7B" w:rsidR="007B6131" w:rsidRDefault="007B6131">
      <w:pPr>
        <w:pStyle w:val="CommentText"/>
      </w:pPr>
      <w:r>
        <w:rPr>
          <w:rStyle w:val="CommentReference"/>
        </w:rPr>
        <w:annotationRef/>
      </w:r>
    </w:p>
  </w:comment>
  <w:comment w:id="141" w:author="Mossa,Joann" w:date="2021-01-16T21:59:00Z" w:initials="M">
    <w:p w14:paraId="3949995F" w14:textId="5D709820" w:rsidR="007B6131" w:rsidRDefault="007B6131">
      <w:pPr>
        <w:pStyle w:val="CommentText"/>
      </w:pPr>
      <w:r>
        <w:rPr>
          <w:rStyle w:val="CommentReference"/>
        </w:rPr>
        <w:annotationRef/>
      </w:r>
      <w:r>
        <w:t xml:space="preserve">Not all caps. Use consistent style. </w:t>
      </w:r>
    </w:p>
  </w:comment>
  <w:comment w:id="142" w:author="Mossa,Joann" w:date="2021-01-16T22:15:00Z" w:initials="M">
    <w:p w14:paraId="0B348191" w14:textId="30FD0E8D" w:rsidR="007B6131" w:rsidRDefault="007B6131">
      <w:pPr>
        <w:pStyle w:val="CommentText"/>
      </w:pPr>
      <w:r>
        <w:rPr>
          <w:rStyle w:val="CommentReference"/>
        </w:rPr>
        <w:annotationRef/>
      </w:r>
      <w:r>
        <w:t>No shouting. lol</w:t>
      </w:r>
    </w:p>
  </w:comment>
  <w:comment w:id="143" w:author="Mossa,Joann" w:date="2021-01-16T22:15:00Z" w:initials="M">
    <w:p w14:paraId="77240AC4" w14:textId="044363B7" w:rsidR="007B6131" w:rsidRDefault="007B6131">
      <w:pPr>
        <w:pStyle w:val="CommentText"/>
      </w:pPr>
      <w:r>
        <w:rPr>
          <w:rStyle w:val="CommentReference"/>
        </w:rPr>
        <w:annotationRef/>
      </w:r>
      <w:r>
        <w:t xml:space="preserve">Ow. My ears hurt. </w:t>
      </w:r>
    </w:p>
  </w:comment>
  <w:comment w:id="144" w:author="Mossa,Joann" w:date="2021-01-16T22:15:00Z" w:initials="M">
    <w:p w14:paraId="285507F9" w14:textId="5424F732" w:rsidR="007B6131" w:rsidRDefault="007B6131">
      <w:pPr>
        <w:pStyle w:val="CommentText"/>
      </w:pPr>
      <w:r>
        <w:rPr>
          <w:rStyle w:val="CommentReference"/>
        </w:rPr>
        <w:annotationRef/>
      </w:r>
      <w:r>
        <w:t xml:space="preserve">By now, you get the message.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87488D" w15:done="1"/>
  <w15:commentEx w15:paraId="01E207C6" w15:done="1"/>
  <w15:commentEx w15:paraId="47BAD1EC" w15:done="1"/>
  <w15:commentEx w15:paraId="57EF828A" w15:done="1"/>
  <w15:commentEx w15:paraId="04F3EB97" w15:done="1"/>
  <w15:commentEx w15:paraId="4FC8AD91" w15:done="1"/>
  <w15:commentEx w15:paraId="76E77CF1" w15:done="1"/>
  <w15:commentEx w15:paraId="4C9646E0" w15:done="1"/>
  <w15:commentEx w15:paraId="7E320BCF" w15:done="1"/>
  <w15:commentEx w15:paraId="017FD350" w15:done="1"/>
  <w15:commentEx w15:paraId="60D4E134" w15:done="1"/>
  <w15:commentEx w15:paraId="46453818" w15:done="1"/>
  <w15:commentEx w15:paraId="6958121E" w15:done="1"/>
  <w15:commentEx w15:paraId="6166F10C" w15:done="1"/>
  <w15:commentEx w15:paraId="57274A7F" w15:done="1"/>
  <w15:commentEx w15:paraId="50F050EA" w15:done="0"/>
  <w15:commentEx w15:paraId="484BB9A7" w15:done="1"/>
  <w15:commentEx w15:paraId="15A107EB" w15:done="1"/>
  <w15:commentEx w15:paraId="3489D5E0" w15:done="1"/>
  <w15:commentEx w15:paraId="29313DEB" w15:done="1"/>
  <w15:commentEx w15:paraId="124D00A4" w15:done="1"/>
  <w15:commentEx w15:paraId="14E0AD9F" w15:done="0"/>
  <w15:commentEx w15:paraId="482BBDA8" w15:done="0"/>
  <w15:commentEx w15:paraId="3784C77A" w15:done="0"/>
  <w15:commentEx w15:paraId="2F8988ED" w15:done="0"/>
  <w15:commentEx w15:paraId="5C2CCF08" w15:done="0"/>
  <w15:commentEx w15:paraId="2291D0CE" w15:done="0"/>
  <w15:commentEx w15:paraId="50F3325C" w15:done="0"/>
  <w15:commentEx w15:paraId="6A1E77C2" w15:done="0"/>
  <w15:commentEx w15:paraId="103312D5" w15:done="0"/>
  <w15:commentEx w15:paraId="502E87A7" w15:done="0"/>
  <w15:commentEx w15:paraId="3D7F9735" w15:done="0"/>
  <w15:commentEx w15:paraId="27F300D4" w15:done="0"/>
  <w15:commentEx w15:paraId="61C44BE7" w15:done="0"/>
  <w15:commentEx w15:paraId="72D792E0" w15:done="0"/>
  <w15:commentEx w15:paraId="7DBD2A18" w15:done="0"/>
  <w15:commentEx w15:paraId="0A550BF8" w15:done="0"/>
  <w15:commentEx w15:paraId="220F6F0C" w15:done="0"/>
  <w15:commentEx w15:paraId="31490820" w15:done="0"/>
  <w15:commentEx w15:paraId="76E00D75" w15:done="0"/>
  <w15:commentEx w15:paraId="6A329DAC" w15:done="0"/>
  <w15:commentEx w15:paraId="729B3033" w15:paraIdParent="6A329DAC" w15:done="0"/>
  <w15:commentEx w15:paraId="2AF0CB86" w15:done="0"/>
  <w15:commentEx w15:paraId="7144641A" w15:done="0"/>
  <w15:commentEx w15:paraId="6D4E9A1E" w15:done="0"/>
  <w15:commentEx w15:paraId="2A486AE8" w15:done="0"/>
  <w15:commentEx w15:paraId="239635CB" w15:done="0"/>
  <w15:commentEx w15:paraId="3FCADC3A" w15:done="0"/>
  <w15:commentEx w15:paraId="1F090512" w15:done="0"/>
  <w15:commentEx w15:paraId="3FD3BC0F" w15:done="0"/>
  <w15:commentEx w15:paraId="5DC4583C" w15:done="0"/>
  <w15:commentEx w15:paraId="708A7DCE" w15:done="0"/>
  <w15:commentEx w15:paraId="3B769472" w15:done="0"/>
  <w15:commentEx w15:paraId="69593BCF" w15:done="0"/>
  <w15:commentEx w15:paraId="00A7B4EC" w15:done="0"/>
  <w15:commentEx w15:paraId="048E1FC0" w15:done="0"/>
  <w15:commentEx w15:paraId="3B2B2DE9" w15:done="0"/>
  <w15:commentEx w15:paraId="33478079" w15:done="0"/>
  <w15:commentEx w15:paraId="459E8D7F" w15:done="0"/>
  <w15:commentEx w15:paraId="2DF8A684" w15:done="0"/>
  <w15:commentEx w15:paraId="2B4EC2E5" w15:done="0"/>
  <w15:commentEx w15:paraId="68B61005" w15:done="0"/>
  <w15:commentEx w15:paraId="3C9B96CF" w15:done="0"/>
  <w15:commentEx w15:paraId="46CD48A0" w15:done="0"/>
  <w15:commentEx w15:paraId="5B0BD7F2" w15:done="0"/>
  <w15:commentEx w15:paraId="46918569" w15:done="0"/>
  <w15:commentEx w15:paraId="76B6FC69" w15:paraIdParent="46918569" w15:done="0"/>
  <w15:commentEx w15:paraId="30906988" w15:paraIdParent="46918569" w15:done="0"/>
  <w15:commentEx w15:paraId="00256351" w15:paraIdParent="46918569" w15:done="0"/>
  <w15:commentEx w15:paraId="0C166471" w15:done="0"/>
  <w15:commentEx w15:paraId="5FA523FE" w15:done="1"/>
  <w15:commentEx w15:paraId="3F8BDA51" w15:paraIdParent="5FA523FE" w15:done="1"/>
  <w15:commentEx w15:paraId="3949995F" w15:done="1"/>
  <w15:commentEx w15:paraId="0B348191" w15:done="1"/>
  <w15:commentEx w15:paraId="77240AC4" w15:done="1"/>
  <w15:commentEx w15:paraId="285507F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712E1" w16cex:dateUtc="2021-01-11T23:09:00Z"/>
  <w16cex:commentExtensible w16cex:durableId="23A7137D" w16cex:dateUtc="2021-01-11T23:12:00Z"/>
  <w16cex:commentExtensible w16cex:durableId="23A713EA" w16cex:dateUtc="2021-01-11T23:14:00Z"/>
  <w16cex:commentExtensible w16cex:durableId="23A714C0" w16cex:dateUtc="2021-01-11T23:17:00Z"/>
  <w16cex:commentExtensible w16cex:durableId="23A71506" w16cex:dateUtc="2021-01-11T23:18:00Z"/>
  <w16cex:commentExtensible w16cex:durableId="23A7152C" w16cex:dateUtc="2021-01-11T23:19:00Z"/>
  <w16cex:commentExtensible w16cex:durableId="23A715F6" w16cex:dateUtc="2021-01-11T23:22:00Z"/>
  <w16cex:commentExtensible w16cex:durableId="23A71816" w16cex:dateUtc="2021-01-11T23:31:00Z"/>
  <w16cex:commentExtensible w16cex:durableId="23A71651" w16cex:dateUtc="2021-01-11T23:24:00Z"/>
  <w16cex:commentExtensible w16cex:durableId="23A717F2" w16cex:dateUtc="2021-01-11T23:31:00Z"/>
  <w16cex:commentExtensible w16cex:durableId="23A71878" w16cex:dateUtc="2021-01-11T23:33:00Z"/>
  <w16cex:commentExtensible w16cex:durableId="23A71A60" w16cex:dateUtc="2021-01-11T23:41:00Z"/>
  <w16cex:commentExtensible w16cex:durableId="23A71C99" w16cex:dateUtc="2021-01-11T23:51:00Z"/>
  <w16cex:commentExtensible w16cex:durableId="23A71CD9" w16cex:dateUtc="2021-01-11T23:52:00Z"/>
  <w16cex:commentExtensible w16cex:durableId="23A722B4" w16cex:dateUtc="2021-01-12T00:17:00Z"/>
  <w16cex:commentExtensible w16cex:durableId="23A724D3" w16cex:dateUtc="2021-01-12T00:26:00Z"/>
  <w16cex:commentExtensible w16cex:durableId="23A72E22" w16cex:dateUtc="2021-01-12T01:05:00Z"/>
  <w16cex:commentExtensible w16cex:durableId="23A72F1E" w16cex:dateUtc="2021-01-12T01:10:00Z"/>
  <w16cex:commentExtensible w16cex:durableId="23A72EF2" w16cex:dateUtc="2021-01-12T01:09:00Z"/>
  <w16cex:commentExtensible w16cex:durableId="23A730F4" w16cex:dateUtc="2021-01-12T01:17:00Z"/>
  <w16cex:commentExtensible w16cex:durableId="23A72FBB" w16cex:dateUtc="2021-01-12T01:12:00Z"/>
  <w16cex:commentExtensible w16cex:durableId="23A73811" w16cex:dateUtc="2021-01-12T01:48:00Z"/>
  <w16cex:commentExtensible w16cex:durableId="23A738AC" w16cex:dateUtc="2021-01-12T01:50:00Z"/>
  <w16cex:commentExtensible w16cex:durableId="23A738CC" w16cex:dateUtc="2021-01-12T01:51:00Z"/>
  <w16cex:commentExtensible w16cex:durableId="23A73150" w16cex:dateUtc="2021-01-12T01:19:00Z"/>
  <w16cex:commentExtensible w16cex:durableId="23A73DF3" w16cex:dateUtc="2021-01-12T02:13:00Z"/>
  <w16cex:commentExtensible w16cex:durableId="23A73F08" w16cex:dateUtc="2021-01-12T02:18:00Z"/>
  <w16cex:commentExtensible w16cex:durableId="23A7404F" w16cex:dateUtc="2021-01-12T02:23:00Z"/>
  <w16cex:commentExtensible w16cex:durableId="23A73FD9" w16cex:dateUtc="2021-01-12T02:21:00Z"/>
  <w16cex:commentExtensible w16cex:durableId="23A74086" w16cex:dateUtc="2021-01-12T02:24:00Z"/>
  <w16cex:commentExtensible w16cex:durableId="23A741AF" w16cex:dateUtc="2021-01-12T02:29:00Z"/>
  <w16cex:commentExtensible w16cex:durableId="23A7425F" w16cex:dateUtc="2021-01-12T02:32:00Z"/>
  <w16cex:commentExtensible w16cex:durableId="23A748D5" w16cex:dateUtc="2021-01-12T02:59:00Z"/>
  <w16cex:commentExtensible w16cex:durableId="23A749C2" w16cex:dateUtc="2021-01-12T03:03:00Z"/>
  <w16cex:commentExtensible w16cex:durableId="23A74913" w16cex:dateUtc="2021-01-12T03:00:00Z"/>
  <w16cex:commentExtensible w16cex:durableId="23A74948" w16cex:dateUtc="2021-01-12T03:01:00Z"/>
  <w16cex:commentExtensible w16cex:durableId="23A749EE" w16cex:dateUtc="2021-01-12T03:04:00Z"/>
  <w16cex:commentExtensible w16cex:durableId="23A74AB5" w16cex:dateUtc="2021-01-12T03:07:00Z"/>
  <w16cex:commentExtensible w16cex:durableId="23A74EBA" w16cex:dateUtc="2021-01-12T03:24:00Z"/>
  <w16cex:commentExtensible w16cex:durableId="23ADDB18" w16cex:dateUtc="2021-01-17T02:37:00Z"/>
  <w16cex:commentExtensible w16cex:durableId="23ABE5F2" w16cex:dateUtc="2021-01-15T14:59:00Z"/>
  <w16cex:commentExtensible w16cex:durableId="23ABE61D" w16cex:dateUtc="2021-01-15T14:59:00Z"/>
  <w16cex:commentExtensible w16cex:durableId="23A75886" w16cex:dateUtc="2021-01-12T04:06:00Z"/>
  <w16cex:commentExtensible w16cex:durableId="23ABD692" w16cex:dateUtc="2021-01-15T13:53:00Z"/>
  <w16cex:commentExtensible w16cex:durableId="23ABD6D3" w16cex:dateUtc="2021-01-15T13:54:00Z"/>
  <w16cex:commentExtensible w16cex:durableId="23ABD61D" w16cex:dateUtc="2021-01-15T13:51:00Z"/>
  <w16cex:commentExtensible w16cex:durableId="23ABE1C4" w16cex:dateUtc="2021-01-15T14:41:00Z"/>
  <w16cex:commentExtensible w16cex:durableId="23ABE1B9" w16cex:dateUtc="2021-01-15T14:41:00Z"/>
  <w16cex:commentExtensible w16cex:durableId="23ABE564" w16cex:dateUtc="2021-01-15T14:56:00Z"/>
  <w16cex:commentExtensible w16cex:durableId="23ABE79C" w16cex:dateUtc="2021-01-15T15:06:00Z"/>
  <w16cex:commentExtensible w16cex:durableId="23ABE7DD" w16cex:dateUtc="2021-01-15T15:07:00Z"/>
  <w16cex:commentExtensible w16cex:durableId="23ABE82F" w16cex:dateUtc="2021-01-15T15:08:00Z"/>
  <w16cex:commentExtensible w16cex:durableId="23ABE87F" w16cex:dateUtc="2021-01-15T15:10:00Z"/>
  <w16cex:commentExtensible w16cex:durableId="23AC410E" w16cex:dateUtc="2021-01-15T21:27:00Z"/>
  <w16cex:commentExtensible w16cex:durableId="23AC418C" w16cex:dateUtc="2021-01-15T21:30:00Z"/>
  <w16cex:commentExtensible w16cex:durableId="23AC96F5" w16cex:dateUtc="2021-01-16T03:34:00Z"/>
  <w16cex:commentExtensible w16cex:durableId="23ADD7CB" w16cex:dateUtc="2021-01-17T02:23:00Z"/>
  <w16cex:commentExtensible w16cex:durableId="23ADD856" w16cex:dateUtc="2021-01-17T02:25:00Z"/>
  <w16cex:commentExtensible w16cex:durableId="23ADD9BA" w16cex:dateUtc="2021-01-17T02:31:00Z"/>
  <w16cex:commentExtensible w16cex:durableId="23ADDA0F" w16cex:dateUtc="2021-01-17T02:33:00Z"/>
  <w16cex:commentExtensible w16cex:durableId="23ADDA78" w16cex:dateUtc="2021-01-17T02:34:00Z"/>
  <w16cex:commentExtensible w16cex:durableId="23ADDC79" w16cex:dateUtc="2021-01-17T02:43:00Z"/>
  <w16cex:commentExtensible w16cex:durableId="23ADE634" w16cex:dateUtc="2021-01-17T03:24:00Z"/>
  <w16cex:commentExtensible w16cex:durableId="23ADE538" w16cex:dateUtc="2021-01-17T03:20:00Z"/>
  <w16cex:commentExtensible w16cex:durableId="23ADE5A2" w16cex:dateUtc="2021-01-17T03:22:00Z"/>
  <w16cex:commentExtensible w16cex:durableId="23ADDF4B" w16cex:dateUtc="2021-01-17T02:55:00Z"/>
  <w16cex:commentExtensible w16cex:durableId="23ADE0F8" w16cex:dateUtc="2021-01-17T03:02:00Z"/>
  <w16cex:commentExtensible w16cex:durableId="23ADE1FD" w16cex:dateUtc="2021-01-17T03:06:00Z"/>
  <w16cex:commentExtensible w16cex:durableId="23ADE347" w16cex:dateUtc="2021-01-17T03:12:00Z"/>
  <w16cex:commentExtensible w16cex:durableId="23ADDF99" w16cex:dateUtc="2021-01-17T02:56:00Z"/>
  <w16cex:commentExtensible w16cex:durableId="23A758C1" w16cex:dateUtc="2021-01-12T04:07:00Z"/>
  <w16cex:commentExtensible w16cex:durableId="23A758E8" w16cex:dateUtc="2021-01-12T04:08:00Z"/>
  <w16cex:commentExtensible w16cex:durableId="23ADE03A" w16cex:dateUtc="2021-01-17T02:59:00Z"/>
  <w16cex:commentExtensible w16cex:durableId="23ADE3F6" w16cex:dateUtc="2021-01-17T03:15:00Z"/>
  <w16cex:commentExtensible w16cex:durableId="23ADE406" w16cex:dateUtc="2021-01-17T03:15:00Z"/>
  <w16cex:commentExtensible w16cex:durableId="23ADE41D" w16cex:dateUtc="2021-01-17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87488D" w16cid:durableId="23A712E1"/>
  <w16cid:commentId w16cid:paraId="01E207C6" w16cid:durableId="23A7137D"/>
  <w16cid:commentId w16cid:paraId="47BAD1EC" w16cid:durableId="23A713EA"/>
  <w16cid:commentId w16cid:paraId="57EF828A" w16cid:durableId="23A714C0"/>
  <w16cid:commentId w16cid:paraId="04F3EB97" w16cid:durableId="23A71506"/>
  <w16cid:commentId w16cid:paraId="4FC8AD91" w16cid:durableId="23A7152C"/>
  <w16cid:commentId w16cid:paraId="76E77CF1" w16cid:durableId="23A715F6"/>
  <w16cid:commentId w16cid:paraId="4C9646E0" w16cid:durableId="23A71816"/>
  <w16cid:commentId w16cid:paraId="7E320BCF" w16cid:durableId="23A71651"/>
  <w16cid:commentId w16cid:paraId="017FD350" w16cid:durableId="23A717F2"/>
  <w16cid:commentId w16cid:paraId="60D4E134" w16cid:durableId="23A71878"/>
  <w16cid:commentId w16cid:paraId="46453818" w16cid:durableId="23A71A60"/>
  <w16cid:commentId w16cid:paraId="6958121E" w16cid:durableId="23A71C99"/>
  <w16cid:commentId w16cid:paraId="6166F10C" w16cid:durableId="23A71CD9"/>
  <w16cid:commentId w16cid:paraId="57274A7F" w16cid:durableId="23A722B4"/>
  <w16cid:commentId w16cid:paraId="50F050EA" w16cid:durableId="23A724D3"/>
  <w16cid:commentId w16cid:paraId="484BB9A7" w16cid:durableId="23A72E22"/>
  <w16cid:commentId w16cid:paraId="15A107EB" w16cid:durableId="23A72F1E"/>
  <w16cid:commentId w16cid:paraId="3489D5E0" w16cid:durableId="23A72EF2"/>
  <w16cid:commentId w16cid:paraId="29313DEB" w16cid:durableId="23A730F4"/>
  <w16cid:commentId w16cid:paraId="124D00A4" w16cid:durableId="23A72FBB"/>
  <w16cid:commentId w16cid:paraId="14E0AD9F" w16cid:durableId="23A73811"/>
  <w16cid:commentId w16cid:paraId="482BBDA8" w16cid:durableId="23A738AC"/>
  <w16cid:commentId w16cid:paraId="3784C77A" w16cid:durableId="23A738CC"/>
  <w16cid:commentId w16cid:paraId="2F8988ED" w16cid:durableId="23A73150"/>
  <w16cid:commentId w16cid:paraId="5C2CCF08" w16cid:durableId="23A73DF3"/>
  <w16cid:commentId w16cid:paraId="2291D0CE" w16cid:durableId="23A73F08"/>
  <w16cid:commentId w16cid:paraId="50F3325C" w16cid:durableId="23A7404F"/>
  <w16cid:commentId w16cid:paraId="6A1E77C2" w16cid:durableId="23A73FD9"/>
  <w16cid:commentId w16cid:paraId="103312D5" w16cid:durableId="23A74086"/>
  <w16cid:commentId w16cid:paraId="502E87A7" w16cid:durableId="23A741AF"/>
  <w16cid:commentId w16cid:paraId="3D7F9735" w16cid:durableId="23A7425F"/>
  <w16cid:commentId w16cid:paraId="27F300D4" w16cid:durableId="23A748D5"/>
  <w16cid:commentId w16cid:paraId="61C44BE7" w16cid:durableId="23A749C2"/>
  <w16cid:commentId w16cid:paraId="72D792E0" w16cid:durableId="23A74913"/>
  <w16cid:commentId w16cid:paraId="7DBD2A18" w16cid:durableId="23A74948"/>
  <w16cid:commentId w16cid:paraId="0A550BF8" w16cid:durableId="23A749EE"/>
  <w16cid:commentId w16cid:paraId="220F6F0C" w16cid:durableId="23A74AB5"/>
  <w16cid:commentId w16cid:paraId="31490820" w16cid:durableId="23A74EBA"/>
  <w16cid:commentId w16cid:paraId="76E00D75" w16cid:durableId="23ADDB18"/>
  <w16cid:commentId w16cid:paraId="6A329DAC" w16cid:durableId="23ABE5F2"/>
  <w16cid:commentId w16cid:paraId="729B3033" w16cid:durableId="23ABE61D"/>
  <w16cid:commentId w16cid:paraId="2AF0CB86" w16cid:durableId="23A75886"/>
  <w16cid:commentId w16cid:paraId="7144641A" w16cid:durableId="23ABD692"/>
  <w16cid:commentId w16cid:paraId="6D4E9A1E" w16cid:durableId="23ABD6D3"/>
  <w16cid:commentId w16cid:paraId="2A486AE8" w16cid:durableId="23ABD61D"/>
  <w16cid:commentId w16cid:paraId="239635CB" w16cid:durableId="23ABE1C4"/>
  <w16cid:commentId w16cid:paraId="3FCADC3A" w16cid:durableId="23ABE1B9"/>
  <w16cid:commentId w16cid:paraId="1F090512" w16cid:durableId="23ABE564"/>
  <w16cid:commentId w16cid:paraId="3FD3BC0F" w16cid:durableId="23ABE79C"/>
  <w16cid:commentId w16cid:paraId="5DC4583C" w16cid:durableId="23ABE7DD"/>
  <w16cid:commentId w16cid:paraId="708A7DCE" w16cid:durableId="23ABE82F"/>
  <w16cid:commentId w16cid:paraId="3B769472" w16cid:durableId="23ABE87F"/>
  <w16cid:commentId w16cid:paraId="69593BCF" w16cid:durableId="23AC410E"/>
  <w16cid:commentId w16cid:paraId="00A7B4EC" w16cid:durableId="23AC418C"/>
  <w16cid:commentId w16cid:paraId="048E1FC0" w16cid:durableId="23AC96F5"/>
  <w16cid:commentId w16cid:paraId="3B2B2DE9" w16cid:durableId="23ADD7CB"/>
  <w16cid:commentId w16cid:paraId="33478079" w16cid:durableId="23ADD856"/>
  <w16cid:commentId w16cid:paraId="459E8D7F" w16cid:durableId="23ADD9BA"/>
  <w16cid:commentId w16cid:paraId="2DF8A684" w16cid:durableId="23ADDA0F"/>
  <w16cid:commentId w16cid:paraId="2B4EC2E5" w16cid:durableId="23ADDA78"/>
  <w16cid:commentId w16cid:paraId="68B61005" w16cid:durableId="23ADDC79"/>
  <w16cid:commentId w16cid:paraId="3C9B96CF" w16cid:durableId="23ADE634"/>
  <w16cid:commentId w16cid:paraId="46CD48A0" w16cid:durableId="23ADE538"/>
  <w16cid:commentId w16cid:paraId="5B0BD7F2" w16cid:durableId="23ADE5A2"/>
  <w16cid:commentId w16cid:paraId="46918569" w16cid:durableId="23ADDF4B"/>
  <w16cid:commentId w16cid:paraId="76B6FC69" w16cid:durableId="23ADE0F8"/>
  <w16cid:commentId w16cid:paraId="30906988" w16cid:durableId="23ADE1FD"/>
  <w16cid:commentId w16cid:paraId="00256351" w16cid:durableId="23ADE347"/>
  <w16cid:commentId w16cid:paraId="0C166471" w16cid:durableId="23ADDF99"/>
  <w16cid:commentId w16cid:paraId="5FA523FE" w16cid:durableId="23A758C1"/>
  <w16cid:commentId w16cid:paraId="3F8BDA51" w16cid:durableId="23A758E8"/>
  <w16cid:commentId w16cid:paraId="3949995F" w16cid:durableId="23ADE03A"/>
  <w16cid:commentId w16cid:paraId="0B348191" w16cid:durableId="23ADE3F6"/>
  <w16cid:commentId w16cid:paraId="77240AC4" w16cid:durableId="23ADE406"/>
  <w16cid:commentId w16cid:paraId="285507F9" w16cid:durableId="23ADE4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9D2"/>
    <w:multiLevelType w:val="multilevel"/>
    <w:tmpl w:val="1C8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927DD"/>
    <w:multiLevelType w:val="hybridMultilevel"/>
    <w:tmpl w:val="FB7A3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56AC8"/>
    <w:multiLevelType w:val="multilevel"/>
    <w:tmpl w:val="B682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2D349B"/>
    <w:multiLevelType w:val="hybridMultilevel"/>
    <w:tmpl w:val="A62C8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0409BB"/>
    <w:multiLevelType w:val="hybridMultilevel"/>
    <w:tmpl w:val="FCA01E16"/>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5" w15:restartNumberingAfterBreak="0">
    <w:nsid w:val="7BAF4D3B"/>
    <w:multiLevelType w:val="multilevel"/>
    <w:tmpl w:val="2A3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F26AC"/>
    <w:multiLevelType w:val="hybridMultilevel"/>
    <w:tmpl w:val="AB16DB40"/>
    <w:lvl w:ilvl="0" w:tplc="CD4699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ossa,Joann">
    <w15:presenceInfo w15:providerId="AD" w15:userId="S::mossa@ufl.edu::f25c1d5d-ebfd-4616-b798-026dcf2ca2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2"/>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31"/>
    <w:rsid w:val="00006033"/>
    <w:rsid w:val="00027977"/>
    <w:rsid w:val="00042AAF"/>
    <w:rsid w:val="00050F63"/>
    <w:rsid w:val="000620C5"/>
    <w:rsid w:val="00077EEB"/>
    <w:rsid w:val="00083BDC"/>
    <w:rsid w:val="000D6549"/>
    <w:rsid w:val="000E739E"/>
    <w:rsid w:val="00150138"/>
    <w:rsid w:val="00160C03"/>
    <w:rsid w:val="0016678F"/>
    <w:rsid w:val="001731E2"/>
    <w:rsid w:val="001817E0"/>
    <w:rsid w:val="00184E09"/>
    <w:rsid w:val="001B0D76"/>
    <w:rsid w:val="00236151"/>
    <w:rsid w:val="002412F5"/>
    <w:rsid w:val="00280A24"/>
    <w:rsid w:val="00285729"/>
    <w:rsid w:val="002C1D3F"/>
    <w:rsid w:val="00324D0F"/>
    <w:rsid w:val="00330579"/>
    <w:rsid w:val="003D3397"/>
    <w:rsid w:val="003D4562"/>
    <w:rsid w:val="003E1D11"/>
    <w:rsid w:val="003F51AD"/>
    <w:rsid w:val="00405C1A"/>
    <w:rsid w:val="00442B81"/>
    <w:rsid w:val="00462809"/>
    <w:rsid w:val="00485D9D"/>
    <w:rsid w:val="004E568B"/>
    <w:rsid w:val="00525E43"/>
    <w:rsid w:val="00540684"/>
    <w:rsid w:val="00543D82"/>
    <w:rsid w:val="005602C8"/>
    <w:rsid w:val="00566D39"/>
    <w:rsid w:val="005A77F9"/>
    <w:rsid w:val="005C1061"/>
    <w:rsid w:val="00630468"/>
    <w:rsid w:val="00651C2B"/>
    <w:rsid w:val="006658FF"/>
    <w:rsid w:val="006662D4"/>
    <w:rsid w:val="00684530"/>
    <w:rsid w:val="00687C1C"/>
    <w:rsid w:val="006F4B72"/>
    <w:rsid w:val="00703CEA"/>
    <w:rsid w:val="007129F5"/>
    <w:rsid w:val="00727C80"/>
    <w:rsid w:val="007309EB"/>
    <w:rsid w:val="0075454E"/>
    <w:rsid w:val="0078010E"/>
    <w:rsid w:val="007914DB"/>
    <w:rsid w:val="00793EFF"/>
    <w:rsid w:val="007B5496"/>
    <w:rsid w:val="007B6131"/>
    <w:rsid w:val="007C1BF6"/>
    <w:rsid w:val="007F5B4C"/>
    <w:rsid w:val="00833EC3"/>
    <w:rsid w:val="00880F30"/>
    <w:rsid w:val="008B2FF1"/>
    <w:rsid w:val="008D57C7"/>
    <w:rsid w:val="008D6B91"/>
    <w:rsid w:val="008D7297"/>
    <w:rsid w:val="008D7E31"/>
    <w:rsid w:val="008E7DEF"/>
    <w:rsid w:val="0090233B"/>
    <w:rsid w:val="0094439E"/>
    <w:rsid w:val="009867AC"/>
    <w:rsid w:val="00996CCB"/>
    <w:rsid w:val="009A7B47"/>
    <w:rsid w:val="009A7DA9"/>
    <w:rsid w:val="009B4AE3"/>
    <w:rsid w:val="009D3F74"/>
    <w:rsid w:val="009F1D42"/>
    <w:rsid w:val="009F4F21"/>
    <w:rsid w:val="00A52368"/>
    <w:rsid w:val="00A63F55"/>
    <w:rsid w:val="00A73667"/>
    <w:rsid w:val="00A8507A"/>
    <w:rsid w:val="00AC1C13"/>
    <w:rsid w:val="00AC4BE6"/>
    <w:rsid w:val="00AF37DB"/>
    <w:rsid w:val="00B62B76"/>
    <w:rsid w:val="00B9225A"/>
    <w:rsid w:val="00BC61FC"/>
    <w:rsid w:val="00BD2414"/>
    <w:rsid w:val="00C109C3"/>
    <w:rsid w:val="00C72DBE"/>
    <w:rsid w:val="00C80197"/>
    <w:rsid w:val="00CC2D4A"/>
    <w:rsid w:val="00CE5932"/>
    <w:rsid w:val="00CF0A13"/>
    <w:rsid w:val="00CF11F4"/>
    <w:rsid w:val="00D41DEC"/>
    <w:rsid w:val="00D64032"/>
    <w:rsid w:val="00DA5494"/>
    <w:rsid w:val="00DA6D7D"/>
    <w:rsid w:val="00DB7D3E"/>
    <w:rsid w:val="00DC08EC"/>
    <w:rsid w:val="00DF6C75"/>
    <w:rsid w:val="00DF7EBD"/>
    <w:rsid w:val="00E31753"/>
    <w:rsid w:val="00EA5B4E"/>
    <w:rsid w:val="00F04C63"/>
    <w:rsid w:val="00F17F4B"/>
    <w:rsid w:val="00F22FB2"/>
    <w:rsid w:val="00F27D0F"/>
    <w:rsid w:val="00F770CA"/>
    <w:rsid w:val="00F91FAF"/>
    <w:rsid w:val="00FB17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49804"/>
  <w15:chartTrackingRefBased/>
  <w15:docId w15:val="{10666249-8D35-4B12-BB94-16706E26E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E31"/>
    <w:pPr>
      <w:spacing w:after="200" w:line="240" w:lineRule="auto"/>
    </w:pPr>
    <w:rPr>
      <w:sz w:val="24"/>
      <w:szCs w:val="24"/>
    </w:rPr>
  </w:style>
  <w:style w:type="paragraph" w:styleId="Heading1">
    <w:name w:val="heading 1"/>
    <w:basedOn w:val="Normal"/>
    <w:next w:val="Normal"/>
    <w:link w:val="Heading1Char"/>
    <w:uiPriority w:val="9"/>
    <w:qFormat/>
    <w:rsid w:val="008D7E31"/>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BodyText"/>
    <w:link w:val="Heading3Char"/>
    <w:uiPriority w:val="9"/>
    <w:unhideWhenUsed/>
    <w:qFormat/>
    <w:rsid w:val="008D7E31"/>
    <w:pPr>
      <w:keepNext/>
      <w:keepLines/>
      <w:spacing w:before="200" w:after="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8D7E31"/>
    <w:pPr>
      <w:keepNext/>
      <w:keepLines/>
      <w:spacing w:before="200" w:after="0"/>
      <w:outlineLvl w:val="3"/>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7E31"/>
    <w:rPr>
      <w:rFonts w:asciiTheme="majorHAnsi" w:eastAsiaTheme="majorEastAsia" w:hAnsiTheme="majorHAnsi" w:cstheme="majorBidi"/>
      <w:b/>
      <w:bCs/>
      <w:color w:val="4472C4" w:themeColor="accent1"/>
      <w:sz w:val="28"/>
      <w:szCs w:val="28"/>
    </w:rPr>
  </w:style>
  <w:style w:type="character" w:customStyle="1" w:styleId="Heading4Char">
    <w:name w:val="Heading 4 Char"/>
    <w:basedOn w:val="DefaultParagraphFont"/>
    <w:link w:val="Heading4"/>
    <w:uiPriority w:val="9"/>
    <w:rsid w:val="008D7E31"/>
    <w:rPr>
      <w:rFonts w:asciiTheme="majorHAnsi" w:eastAsiaTheme="majorEastAsia" w:hAnsiTheme="majorHAnsi" w:cstheme="majorBidi"/>
      <w:b/>
      <w:bCs/>
      <w:color w:val="4472C4" w:themeColor="accent1"/>
      <w:sz w:val="24"/>
      <w:szCs w:val="24"/>
    </w:rPr>
  </w:style>
  <w:style w:type="paragraph" w:styleId="BodyText">
    <w:name w:val="Body Text"/>
    <w:basedOn w:val="Normal"/>
    <w:link w:val="BodyTextChar"/>
    <w:qFormat/>
    <w:rsid w:val="008D7E31"/>
    <w:pPr>
      <w:spacing w:before="180" w:after="180"/>
    </w:pPr>
  </w:style>
  <w:style w:type="character" w:customStyle="1" w:styleId="BodyTextChar">
    <w:name w:val="Body Text Char"/>
    <w:basedOn w:val="DefaultParagraphFont"/>
    <w:link w:val="BodyText"/>
    <w:rsid w:val="008D7E31"/>
    <w:rPr>
      <w:sz w:val="24"/>
      <w:szCs w:val="24"/>
    </w:rPr>
  </w:style>
  <w:style w:type="paragraph" w:customStyle="1" w:styleId="FirstParagraph">
    <w:name w:val="First Paragraph"/>
    <w:basedOn w:val="BodyText"/>
    <w:next w:val="BodyText"/>
    <w:qFormat/>
    <w:rsid w:val="008D7E31"/>
  </w:style>
  <w:style w:type="character" w:styleId="Hyperlink">
    <w:name w:val="Hyperlink"/>
    <w:basedOn w:val="DefaultParagraphFont"/>
    <w:uiPriority w:val="99"/>
    <w:rsid w:val="008D7E31"/>
    <w:rPr>
      <w:color w:val="4472C4" w:themeColor="accent1"/>
    </w:rPr>
  </w:style>
  <w:style w:type="paragraph" w:styleId="BalloonText">
    <w:name w:val="Balloon Text"/>
    <w:basedOn w:val="Normal"/>
    <w:link w:val="BalloonTextChar"/>
    <w:uiPriority w:val="99"/>
    <w:semiHidden/>
    <w:unhideWhenUsed/>
    <w:rsid w:val="008D7E3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7E31"/>
    <w:rPr>
      <w:rFonts w:ascii="Segoe UI" w:hAnsi="Segoe UI" w:cs="Segoe UI"/>
      <w:sz w:val="18"/>
      <w:szCs w:val="18"/>
    </w:rPr>
  </w:style>
  <w:style w:type="character" w:customStyle="1" w:styleId="Heading1Char">
    <w:name w:val="Heading 1 Char"/>
    <w:basedOn w:val="DefaultParagraphFont"/>
    <w:link w:val="Heading1"/>
    <w:uiPriority w:val="9"/>
    <w:rsid w:val="008D7E31"/>
    <w:rPr>
      <w:rFonts w:asciiTheme="majorHAnsi" w:eastAsiaTheme="majorEastAsia" w:hAnsiTheme="majorHAnsi" w:cstheme="majorBidi"/>
      <w:color w:val="2F5496" w:themeColor="accent1" w:themeShade="BF"/>
      <w:sz w:val="32"/>
      <w:szCs w:val="32"/>
    </w:rPr>
  </w:style>
  <w:style w:type="paragraph" w:customStyle="1" w:styleId="para">
    <w:name w:val="para"/>
    <w:basedOn w:val="Normal"/>
    <w:rsid w:val="008D7E3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D7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4FigureCaption">
    <w:name w:val="014 Figure Caption"/>
    <w:basedOn w:val="Normal"/>
    <w:next w:val="Normal"/>
    <w:rsid w:val="008D7E31"/>
    <w:pPr>
      <w:spacing w:after="240"/>
      <w:ind w:left="1080" w:hanging="1080"/>
    </w:pPr>
    <w:rPr>
      <w:rFonts w:ascii="Arial" w:eastAsia="Times New Roman" w:hAnsi="Arial" w:cs="Times New Roman"/>
    </w:rPr>
  </w:style>
  <w:style w:type="paragraph" w:styleId="NormalWeb">
    <w:name w:val="Normal (Web)"/>
    <w:basedOn w:val="Normal"/>
    <w:uiPriority w:val="99"/>
    <w:semiHidden/>
    <w:unhideWhenUsed/>
    <w:rsid w:val="008D7E3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7E31"/>
    <w:rPr>
      <w:b/>
      <w:bCs/>
    </w:rPr>
  </w:style>
  <w:style w:type="paragraph" w:customStyle="1" w:styleId="usdaparagraphtext">
    <w:name w:val="usda_paragraph_text"/>
    <w:basedOn w:val="Normal"/>
    <w:rsid w:val="008D7E31"/>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8D7E31"/>
    <w:rPr>
      <w:color w:val="605E5C"/>
      <w:shd w:val="clear" w:color="auto" w:fill="E1DFDD"/>
    </w:rPr>
  </w:style>
  <w:style w:type="paragraph" w:styleId="Header">
    <w:name w:val="header"/>
    <w:basedOn w:val="Normal"/>
    <w:link w:val="HeaderChar"/>
    <w:uiPriority w:val="99"/>
    <w:unhideWhenUsed/>
    <w:rsid w:val="008D7E31"/>
    <w:pPr>
      <w:tabs>
        <w:tab w:val="center" w:pos="4680"/>
        <w:tab w:val="right" w:pos="9360"/>
      </w:tabs>
      <w:spacing w:after="0"/>
    </w:pPr>
    <w:rPr>
      <w:sz w:val="22"/>
      <w:szCs w:val="22"/>
    </w:rPr>
  </w:style>
  <w:style w:type="character" w:customStyle="1" w:styleId="HeaderChar">
    <w:name w:val="Header Char"/>
    <w:basedOn w:val="DefaultParagraphFont"/>
    <w:link w:val="Header"/>
    <w:uiPriority w:val="99"/>
    <w:rsid w:val="008D7E31"/>
  </w:style>
  <w:style w:type="paragraph" w:styleId="Footer">
    <w:name w:val="footer"/>
    <w:basedOn w:val="Normal"/>
    <w:link w:val="FooterChar"/>
    <w:uiPriority w:val="99"/>
    <w:unhideWhenUsed/>
    <w:rsid w:val="008D7E31"/>
    <w:pPr>
      <w:tabs>
        <w:tab w:val="center" w:pos="4680"/>
        <w:tab w:val="right" w:pos="9360"/>
      </w:tabs>
      <w:spacing w:after="0"/>
    </w:pPr>
    <w:rPr>
      <w:sz w:val="22"/>
      <w:szCs w:val="22"/>
    </w:rPr>
  </w:style>
  <w:style w:type="character" w:customStyle="1" w:styleId="FooterChar">
    <w:name w:val="Footer Char"/>
    <w:basedOn w:val="DefaultParagraphFont"/>
    <w:link w:val="Footer"/>
    <w:uiPriority w:val="99"/>
    <w:rsid w:val="008D7E31"/>
  </w:style>
  <w:style w:type="paragraph" w:styleId="Bibliography">
    <w:name w:val="Bibliography"/>
    <w:basedOn w:val="Normal"/>
    <w:next w:val="Normal"/>
    <w:uiPriority w:val="37"/>
    <w:unhideWhenUsed/>
    <w:rsid w:val="008D7E31"/>
    <w:pPr>
      <w:spacing w:after="160" w:line="259" w:lineRule="auto"/>
    </w:pPr>
    <w:rPr>
      <w:sz w:val="22"/>
      <w:szCs w:val="22"/>
    </w:rPr>
  </w:style>
  <w:style w:type="character" w:styleId="PlaceholderText">
    <w:name w:val="Placeholder Text"/>
    <w:basedOn w:val="DefaultParagraphFont"/>
    <w:uiPriority w:val="99"/>
    <w:semiHidden/>
    <w:rsid w:val="008D7E31"/>
    <w:rPr>
      <w:color w:val="808080"/>
    </w:rPr>
  </w:style>
  <w:style w:type="paragraph" w:styleId="ListParagraph">
    <w:name w:val="List Paragraph"/>
    <w:basedOn w:val="Normal"/>
    <w:uiPriority w:val="34"/>
    <w:qFormat/>
    <w:rsid w:val="00184E09"/>
    <w:pPr>
      <w:ind w:left="720"/>
      <w:contextualSpacing/>
    </w:pPr>
  </w:style>
  <w:style w:type="character" w:styleId="CommentReference">
    <w:name w:val="annotation reference"/>
    <w:basedOn w:val="DefaultParagraphFont"/>
    <w:uiPriority w:val="99"/>
    <w:semiHidden/>
    <w:unhideWhenUsed/>
    <w:rsid w:val="005602C8"/>
    <w:rPr>
      <w:sz w:val="16"/>
      <w:szCs w:val="16"/>
    </w:rPr>
  </w:style>
  <w:style w:type="paragraph" w:styleId="CommentText">
    <w:name w:val="annotation text"/>
    <w:basedOn w:val="Normal"/>
    <w:link w:val="CommentTextChar"/>
    <w:uiPriority w:val="99"/>
    <w:semiHidden/>
    <w:unhideWhenUsed/>
    <w:rsid w:val="005602C8"/>
    <w:rPr>
      <w:sz w:val="20"/>
      <w:szCs w:val="20"/>
    </w:rPr>
  </w:style>
  <w:style w:type="character" w:customStyle="1" w:styleId="CommentTextChar">
    <w:name w:val="Comment Text Char"/>
    <w:basedOn w:val="DefaultParagraphFont"/>
    <w:link w:val="CommentText"/>
    <w:uiPriority w:val="99"/>
    <w:semiHidden/>
    <w:rsid w:val="005602C8"/>
    <w:rPr>
      <w:sz w:val="20"/>
      <w:szCs w:val="20"/>
    </w:rPr>
  </w:style>
  <w:style w:type="paragraph" w:styleId="CommentSubject">
    <w:name w:val="annotation subject"/>
    <w:basedOn w:val="CommentText"/>
    <w:next w:val="CommentText"/>
    <w:link w:val="CommentSubjectChar"/>
    <w:uiPriority w:val="99"/>
    <w:semiHidden/>
    <w:unhideWhenUsed/>
    <w:rsid w:val="005602C8"/>
    <w:rPr>
      <w:b/>
      <w:bCs/>
    </w:rPr>
  </w:style>
  <w:style w:type="character" w:customStyle="1" w:styleId="CommentSubjectChar">
    <w:name w:val="Comment Subject Char"/>
    <w:basedOn w:val="CommentTextChar"/>
    <w:link w:val="CommentSubject"/>
    <w:uiPriority w:val="99"/>
    <w:semiHidden/>
    <w:rsid w:val="005602C8"/>
    <w:rPr>
      <w:b/>
      <w:bCs/>
      <w:sz w:val="20"/>
      <w:szCs w:val="20"/>
    </w:rPr>
  </w:style>
  <w:style w:type="character" w:styleId="FollowedHyperlink">
    <w:name w:val="FollowedHyperlink"/>
    <w:basedOn w:val="DefaultParagraphFont"/>
    <w:uiPriority w:val="99"/>
    <w:semiHidden/>
    <w:unhideWhenUsed/>
    <w:rsid w:val="007129F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994113">
      <w:bodyDiv w:val="1"/>
      <w:marLeft w:val="0"/>
      <w:marRight w:val="0"/>
      <w:marTop w:val="0"/>
      <w:marBottom w:val="0"/>
      <w:divBdr>
        <w:top w:val="none" w:sz="0" w:space="0" w:color="auto"/>
        <w:left w:val="none" w:sz="0" w:space="0" w:color="auto"/>
        <w:bottom w:val="none" w:sz="0" w:space="0" w:color="auto"/>
        <w:right w:val="none" w:sz="0" w:space="0" w:color="auto"/>
      </w:divBdr>
    </w:div>
    <w:div w:id="590892973">
      <w:bodyDiv w:val="1"/>
      <w:marLeft w:val="0"/>
      <w:marRight w:val="0"/>
      <w:marTop w:val="0"/>
      <w:marBottom w:val="0"/>
      <w:divBdr>
        <w:top w:val="none" w:sz="0" w:space="0" w:color="auto"/>
        <w:left w:val="none" w:sz="0" w:space="0" w:color="auto"/>
        <w:bottom w:val="none" w:sz="0" w:space="0" w:color="auto"/>
        <w:right w:val="none" w:sz="0" w:space="0" w:color="auto"/>
      </w:divBdr>
    </w:div>
    <w:div w:id="1161198262">
      <w:bodyDiv w:val="1"/>
      <w:marLeft w:val="0"/>
      <w:marRight w:val="0"/>
      <w:marTop w:val="0"/>
      <w:marBottom w:val="0"/>
      <w:divBdr>
        <w:top w:val="none" w:sz="0" w:space="0" w:color="auto"/>
        <w:left w:val="none" w:sz="0" w:space="0" w:color="auto"/>
        <w:bottom w:val="none" w:sz="0" w:space="0" w:color="auto"/>
        <w:right w:val="none" w:sz="0" w:space="0" w:color="auto"/>
      </w:divBdr>
      <w:divsChild>
        <w:div w:id="1756128572">
          <w:marLeft w:val="480"/>
          <w:marRight w:val="0"/>
          <w:marTop w:val="0"/>
          <w:marBottom w:val="0"/>
          <w:divBdr>
            <w:top w:val="none" w:sz="0" w:space="0" w:color="auto"/>
            <w:left w:val="none" w:sz="0" w:space="0" w:color="auto"/>
            <w:bottom w:val="none" w:sz="0" w:space="0" w:color="auto"/>
            <w:right w:val="none" w:sz="0" w:space="0" w:color="auto"/>
          </w:divBdr>
        </w:div>
      </w:divsChild>
    </w:div>
    <w:div w:id="1367170413">
      <w:bodyDiv w:val="1"/>
      <w:marLeft w:val="0"/>
      <w:marRight w:val="0"/>
      <w:marTop w:val="0"/>
      <w:marBottom w:val="0"/>
      <w:divBdr>
        <w:top w:val="none" w:sz="0" w:space="0" w:color="auto"/>
        <w:left w:val="none" w:sz="0" w:space="0" w:color="auto"/>
        <w:bottom w:val="none" w:sz="0" w:space="0" w:color="auto"/>
        <w:right w:val="none" w:sz="0" w:space="0" w:color="auto"/>
      </w:divBdr>
    </w:div>
    <w:div w:id="1878883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0.png"/><Relationship Id="rId7" Type="http://schemas.openxmlformats.org/officeDocument/2006/relationships/hyperlink" Target="https://agupubs.onlinelibrary.wiley.com/doi/abs/10.1029/JZ071i008p02013?casa_token=fM16iz7f_qcAAAAA%3AFaWyX0-3fm_cnKteb8yspfub9mHp1n182hfOt4NQOmunID6BVKva3nKCwerU7aYscbQOh0vJh_mRSF7" TargetMode="External"/><Relationship Id="rId2" Type="http://schemas.openxmlformats.org/officeDocument/2006/relationships/hyperlink" Target="https://www.mdpi.com/2076-3263/8/9/335/htm" TargetMode="External"/><Relationship Id="rId1" Type="http://schemas.openxmlformats.org/officeDocument/2006/relationships/image" Target="media/image18.png"/><Relationship Id="rId6" Type="http://schemas.openxmlformats.org/officeDocument/2006/relationships/hyperlink" Target="https://www.sciencedirect.com/science/article/pii/S0169555X02001794?casa_token=SoWhMi0Z2Q4AAAAA:eqhaDE8nhbQgKzGq3JtKBbBr59S_OLTPJERT61j6BHLejWrE1EZpIZWD-XKYN3WrBmoRDxRvwb8" TargetMode="External"/><Relationship Id="rId5" Type="http://schemas.openxmlformats.org/officeDocument/2006/relationships/hyperlink" Target="http://archives.datapages.com/data/gcags/data/010/010001/0259.htm?doi=10.1306%2FA1ADF12B-0DFE-11D7-8641000102C1865D" TargetMode="External"/><Relationship Id="rId4" Type="http://schemas.openxmlformats.org/officeDocument/2006/relationships/image" Target="media/image22.png"/></Relationships>
</file>

<file path=word/_rels/document.xml.rels><?xml version="1.0" encoding="UTF-8" standalone="yes"?>
<Relationships xmlns="http://schemas.openxmlformats.org/package/2006/relationships"><Relationship Id="rId13" Type="http://schemas.openxmlformats.org/officeDocument/2006/relationships/hyperlink" Target="http://arcs.uflib.ufl.edu/" TargetMode="External"/><Relationship Id="rId18" Type="http://schemas.openxmlformats.org/officeDocument/2006/relationships/hyperlink" Target="https://wec.ifas.ufl.edu/undergraduate-students/undergraduate-course-listing/" TargetMode="External"/><Relationship Id="rId26" Type="http://schemas.openxmlformats.org/officeDocument/2006/relationships/hyperlink" Target="https://style.tidyverse.org/package-files.html" TargetMode="External"/><Relationship Id="rId39" Type="http://schemas.openxmlformats.org/officeDocument/2006/relationships/hyperlink" Target="https://tidesandcurrents.noaa.gov/" TargetMode="External"/><Relationship Id="rId21" Type="http://schemas.openxmlformats.org/officeDocument/2006/relationships/hyperlink" Target="https://help.github.com/en/github/managing-large-files/what-is-my-disk-quota" TargetMode="External"/><Relationship Id="rId34" Type="http://schemas.openxmlformats.org/officeDocument/2006/relationships/hyperlink" Target="https://www.privateislandsonline.com/united-states/florida/deer-island" TargetMode="External"/><Relationship Id="rId42" Type="http://schemas.openxmlformats.org/officeDocument/2006/relationships/hyperlink" Target="https://www.fsa.usda.gov/Assets/USDA-FSA-Public/usdafiles/APFO/support-documents/pdfs/fourband_infosheet_2017.pdf" TargetMode="External"/><Relationship Id="rId47" Type="http://schemas.openxmlformats.org/officeDocument/2006/relationships/image" Target="media/image16.png"/><Relationship Id="rId50" Type="http://schemas.openxmlformats.org/officeDocument/2006/relationships/image" Target="media/image21.png"/><Relationship Id="rId55" Type="http://schemas.openxmlformats.org/officeDocument/2006/relationships/fontTable" Target="fontTable.xml"/><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hyperlink" Target="https://carpentries.org/" TargetMode="Externa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hyperlink" Target="https://www.fsa.usda.gov/programs-and-services/aerial-photography/imagery-programs/naip-imagery/" TargetMode="External"/><Relationship Id="rId46" Type="http://schemas.openxmlformats.org/officeDocument/2006/relationships/image" Target="media/image15.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mysqltutorial.org/mysql-data-types.aspx" TargetMode="External"/><Relationship Id="rId29" Type="http://schemas.openxmlformats.org/officeDocument/2006/relationships/hyperlink" Target="https://www.bebr.ufl.edu/population" TargetMode="External"/><Relationship Id="rId41" Type="http://schemas.openxmlformats.org/officeDocument/2006/relationships/hyperlink" Target="https://earthexplorer.usgs.gov/" TargetMode="External"/><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hyperlink" Target="https://earthexplorer.usgs.gov/" TargetMode="External"/><Relationship Id="rId40" Type="http://schemas.openxmlformats.org/officeDocument/2006/relationships/hyperlink" Target="http://www.wunderground.com" TargetMode="External"/><Relationship Id="rId45" Type="http://schemas.openxmlformats.org/officeDocument/2006/relationships/hyperlink" Target="https://www.usgs.gov/centers/whcmsc/science/digital-shoreline-analysis-system-dsas?qt-science_center_objects=0" TargetMode="External"/><Relationship Id="rId53" Type="http://schemas.openxmlformats.org/officeDocument/2006/relationships/image" Target="media/image25.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help.github.com/en/github/collaborating-with-issues-and-pull-requests/about-merge-conflicts"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image" Target="media/image19.png"/><Relationship Id="rId57"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hyperlink" Target="https://datacarpentry.org/semester-biology/" TargetMode="External"/><Relationship Id="rId31" Type="http://schemas.openxmlformats.org/officeDocument/2006/relationships/image" Target="media/image11.png"/><Relationship Id="rId44" Type="http://schemas.openxmlformats.org/officeDocument/2006/relationships/image" Target="media/image14.png"/><Relationship Id="rId52" Type="http://schemas.openxmlformats.org/officeDocument/2006/relationships/image" Target="media/image24.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hyperlink" Target="http://www.github.com" TargetMode="External"/><Relationship Id="rId27" Type="http://schemas.openxmlformats.org/officeDocument/2006/relationships/hyperlink" Target="https://guides.github.com/activities/hello-world/" TargetMode="External"/><Relationship Id="rId30" Type="http://schemas.openxmlformats.org/officeDocument/2006/relationships/image" Target="media/image10.gif"/><Relationship Id="rId35" Type="http://schemas.openxmlformats.org/officeDocument/2006/relationships/hyperlink" Target="https://images1.loopnet.com/d2/Z4L1-alqEsAlhPT_YJ25N8OMkXU3L_mAPAZYXiq2OVg/document.pdf" TargetMode="External"/><Relationship Id="rId43" Type="http://schemas.openxmlformats.org/officeDocument/2006/relationships/hyperlink" Target="https://pubs.usgs.gov/of/2018/1179/ofr20181179.pdf" TargetMode="External"/><Relationship Id="rId48" Type="http://schemas.openxmlformats.org/officeDocument/2006/relationships/image" Target="media/image17.png"/><Relationship Id="rId56" Type="http://schemas.microsoft.com/office/2011/relationships/people" Target="people.xml"/><Relationship Id="rId8" Type="http://schemas.microsoft.com/office/2016/09/relationships/commentsIds" Target="commentsIds.xml"/><Relationship Id="rId51" Type="http://schemas.openxmlformats.org/officeDocument/2006/relationships/image" Target="media/image2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119324234B4C058E016F466C3277ED"/>
        <w:category>
          <w:name w:val="General"/>
          <w:gallery w:val="placeholder"/>
        </w:category>
        <w:types>
          <w:type w:val="bbPlcHdr"/>
        </w:types>
        <w:behaviors>
          <w:behavior w:val="content"/>
        </w:behaviors>
        <w:guid w:val="{1A19F7BF-636E-4576-BB25-71D63A79C2B5}"/>
      </w:docPartPr>
      <w:docPartBody>
        <w:p w:rsidR="00871632" w:rsidRDefault="00E57BE5" w:rsidP="00E57BE5">
          <w:pPr>
            <w:pStyle w:val="F5119324234B4C058E016F466C3277ED"/>
          </w:pPr>
          <w:r w:rsidRPr="00DB19D9">
            <w:rPr>
              <w:rStyle w:val="PlaceholderText"/>
            </w:rPr>
            <w:t>Click or tap here to enter text.</w:t>
          </w:r>
        </w:p>
      </w:docPartBody>
    </w:docPart>
    <w:docPart>
      <w:docPartPr>
        <w:name w:val="10B43D2ED2FC491889B7367E70E692BF"/>
        <w:category>
          <w:name w:val="General"/>
          <w:gallery w:val="placeholder"/>
        </w:category>
        <w:types>
          <w:type w:val="bbPlcHdr"/>
        </w:types>
        <w:behaviors>
          <w:behavior w:val="content"/>
        </w:behaviors>
        <w:guid w:val="{731ACA81-0F7F-4753-B4EE-864C3BC16F30}"/>
      </w:docPartPr>
      <w:docPartBody>
        <w:p w:rsidR="00871632" w:rsidRDefault="00E57BE5" w:rsidP="00E57BE5">
          <w:pPr>
            <w:pStyle w:val="10B43D2ED2FC491889B7367E70E692BF"/>
          </w:pPr>
          <w:r w:rsidRPr="00B35E28">
            <w:rPr>
              <w:rStyle w:val="PlaceholderText"/>
            </w:rPr>
            <w:t>Click or tap here to enter text.</w:t>
          </w:r>
        </w:p>
      </w:docPartBody>
    </w:docPart>
    <w:docPart>
      <w:docPartPr>
        <w:name w:val="2DE667CC5E1645CBBA4BB31F0DB784ED"/>
        <w:category>
          <w:name w:val="General"/>
          <w:gallery w:val="placeholder"/>
        </w:category>
        <w:types>
          <w:type w:val="bbPlcHdr"/>
        </w:types>
        <w:behaviors>
          <w:behavior w:val="content"/>
        </w:behaviors>
        <w:guid w:val="{671346BE-EC00-4E24-96ED-A16E4274FD6C}"/>
      </w:docPartPr>
      <w:docPartBody>
        <w:p w:rsidR="00871632" w:rsidRDefault="00E57BE5" w:rsidP="00E57BE5">
          <w:pPr>
            <w:pStyle w:val="2DE667CC5E1645CBBA4BB31F0DB784ED"/>
          </w:pPr>
          <w:r w:rsidRPr="00B35E28">
            <w:rPr>
              <w:rStyle w:val="PlaceholderText"/>
            </w:rPr>
            <w:t>Click or tap here to enter text.</w:t>
          </w:r>
        </w:p>
      </w:docPartBody>
    </w:docPart>
    <w:docPart>
      <w:docPartPr>
        <w:name w:val="E62D29228E624412B36E1CCC32CFF3DF"/>
        <w:category>
          <w:name w:val="General"/>
          <w:gallery w:val="placeholder"/>
        </w:category>
        <w:types>
          <w:type w:val="bbPlcHdr"/>
        </w:types>
        <w:behaviors>
          <w:behavior w:val="content"/>
        </w:behaviors>
        <w:guid w:val="{8847B706-E45A-46B7-9245-C9C988F29F4C}"/>
      </w:docPartPr>
      <w:docPartBody>
        <w:p w:rsidR="00871632" w:rsidRDefault="00871632" w:rsidP="00871632">
          <w:pPr>
            <w:pStyle w:val="E62D29228E624412B36E1CCC32CFF3DF"/>
          </w:pPr>
          <w:r w:rsidRPr="002326C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2C9D1E7-DDC6-4C34-9CC5-E06866E8570A}"/>
      </w:docPartPr>
      <w:docPartBody>
        <w:p w:rsidR="00437735" w:rsidRDefault="003D75E6">
          <w:r w:rsidRPr="0063764F">
            <w:rPr>
              <w:rStyle w:val="PlaceholderText"/>
            </w:rPr>
            <w:t>Click or tap here to enter text.</w:t>
          </w:r>
        </w:p>
      </w:docPartBody>
    </w:docPart>
    <w:docPart>
      <w:docPartPr>
        <w:name w:val="7D794461E54145AE99A12AFB32B66896"/>
        <w:category>
          <w:name w:val="General"/>
          <w:gallery w:val="placeholder"/>
        </w:category>
        <w:types>
          <w:type w:val="bbPlcHdr"/>
        </w:types>
        <w:behaviors>
          <w:behavior w:val="content"/>
        </w:behaviors>
        <w:guid w:val="{9BB29513-577D-42E0-9FEF-67952C45C45D}"/>
      </w:docPartPr>
      <w:docPartBody>
        <w:p w:rsidR="008209F4" w:rsidRDefault="007402FA" w:rsidP="007402FA">
          <w:pPr>
            <w:pStyle w:val="7D794461E54145AE99A12AFB32B66896"/>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BE5"/>
    <w:rsid w:val="000B55C2"/>
    <w:rsid w:val="00157FB6"/>
    <w:rsid w:val="0026144A"/>
    <w:rsid w:val="003D75E6"/>
    <w:rsid w:val="00437735"/>
    <w:rsid w:val="007402FA"/>
    <w:rsid w:val="008209F4"/>
    <w:rsid w:val="00871632"/>
    <w:rsid w:val="00961D3B"/>
    <w:rsid w:val="00BA57DD"/>
    <w:rsid w:val="00C71CFE"/>
    <w:rsid w:val="00D8031A"/>
    <w:rsid w:val="00E57BE5"/>
    <w:rsid w:val="00E72B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402FA"/>
    <w:rPr>
      <w:color w:val="808080"/>
    </w:rPr>
  </w:style>
  <w:style w:type="paragraph" w:customStyle="1" w:styleId="F5119324234B4C058E016F466C3277ED">
    <w:name w:val="F5119324234B4C058E016F466C3277ED"/>
    <w:rsid w:val="00E57BE5"/>
  </w:style>
  <w:style w:type="paragraph" w:customStyle="1" w:styleId="10B43D2ED2FC491889B7367E70E692BF">
    <w:name w:val="10B43D2ED2FC491889B7367E70E692BF"/>
    <w:rsid w:val="00E57BE5"/>
  </w:style>
  <w:style w:type="paragraph" w:customStyle="1" w:styleId="2DE667CC5E1645CBBA4BB31F0DB784ED">
    <w:name w:val="2DE667CC5E1645CBBA4BB31F0DB784ED"/>
    <w:rsid w:val="00E57BE5"/>
  </w:style>
  <w:style w:type="paragraph" w:customStyle="1" w:styleId="7D794461E54145AE99A12AFB32B66896">
    <w:name w:val="7D794461E54145AE99A12AFB32B66896"/>
    <w:rsid w:val="007402FA"/>
  </w:style>
  <w:style w:type="paragraph" w:customStyle="1" w:styleId="E62D29228E624412B36E1CCC32CFF3DF">
    <w:name w:val="E62D29228E624412B36E1CCC32CFF3DF"/>
    <w:rsid w:val="00871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A023C-41D0-419F-AE87-A050FFA01DA5}">
  <we:reference id="f78a3046-9e99-4300-aa2b-5814002b01a2" version="1.16.0.0" store="EXCatalog" storeType="EXCatalog"/>
  <we:alternateReferences>
    <we:reference id="WA104382081" version="1.16.0.0" store="en-US" storeType="OMEX"/>
  </we:alternateReferences>
  <we:properties>
    <we:property name="MENDELEY_CITATIONS" value="[{&quot;citationID&quot;:&quot;MENDELEY_CITATION_880a4292-2fc7-4525-9afe-3a8d178be3c7&quot;,&quot;citationItems&quot;:[{&quot;id&quot;:&quot;66c075a4-4ffc-329c-8e26-95696e541ad0&quot;,&quot;itemData&quot;:{&quot;type&quot;:&quot;article-journal&quot;,&quot;id&quot;:&quot;66c075a4-4ffc-329c-8e26-95696e541ad0&quot;,&quot;title&quot;:&quot;Furthering Open Science in Behavior Analysis: An Introduction and Tutorial for Using GitHub in Research&quot;,&quot;author&quot;:[{&quot;family&quot;:&quot;Gilroy&quot;,&quot;given&quot;:&quot;Shawn P.&quot;,&quot;parse-names&quot;:false,&quot;dropping-particle&quot;:&quot;&quot;,&quot;non-dropping-particle&quot;:&quot;&quot;},{&quot;family&quot;:&quot;Kaplan&quot;,&quot;given&quot;:&quot;Brent A.&quot;,&quot;parse-names&quot;:false,&quot;dropping-particle&quot;:&quot;&quot;,&quot;non-dropping-particle&quot;:&quot;&quot;}],&quot;container-title&quot;:&quot;Perspectives on Behavior Science&quot;,&quot;DOI&quot;:&quot;10.1007/s40614-019-00202-5&quot;,&quot;ISSN&quot;:&quot;25208977&quot;,&quot;issued&quot;:{&quot;date-parts&quot;:[[2019,9,1]]},&quot;page&quot;:&quot;565-581&quot;,&quot;abstract&quot;:&quot;Open and transparent practices in scholarly research are increasingly encouraged by academic journals and funding agencies. Various elements of behavior analytic research are communicated transparently, though it is not common practice to archive study materials to support future replications. This tutorial presents a review of the Transparent and Open Practices guidelines provided by the Open Science Foundation and provides instructions on how behavior analysts can use GitHub transparency in research across multiple levels. GitHub is presented as a service that can be used to publicly archive various elements of research and is uniquely suited to research that is technical, data driven, and collaborative. The GitHub platform is reviewed, and the steps necessary to create an account, initialize repositories, archive study files, and synchronize changes to remote repositories are described in several examples. Implications of increased calls for transparency and modern statistical methods are discussed with regard to behavior analysis, and archiving platforms such as GitHub are reviewed as one means of supporting transparent research.&quot;,&quot;publisher&quot;:&quot;Springer International Publishing&quot;,&quot;issue&quot;:&quot;3&quot;,&quot;volume&quot;:&quot;42&quot;},&quot;isTemporary&quot;:false}],&quot;properties&quot;:{&quot;noteIndex&quot;:0},&quot;isEdited&quot;:false,&quot;manualOverride&quot;:{&quot;isManuallyOverriden&quot;:false,&quot;citeprocText&quot;:&quot;(Gilroy &amp;#38; Kaplan, 2019)&quot;,&quot;manualOverrideText&quot;:&quot;&quot;}}]"/>
    <we:property name="MENDELEY_CITATIONS_STYLE" value="&quot;https://www.zotero.org/styles/apa&quot;"/>
    <we:property name="MENDELEY_PROFILE_ID" value="&quot;4c9b81f9d9e4235dc0aca11dba2f78ac5c0ecb3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86258-B78E-4E6B-9C7A-39BAEBEA4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846</TotalTime>
  <Pages>61</Pages>
  <Words>16127</Words>
  <Characters>91926</Characters>
  <Application>Microsoft Office Word</Application>
  <DocSecurity>0</DocSecurity>
  <Lines>766</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12</cp:revision>
  <dcterms:created xsi:type="dcterms:W3CDTF">2021-01-14T12:18:00Z</dcterms:created>
  <dcterms:modified xsi:type="dcterms:W3CDTF">2021-01-28T19:13:00Z</dcterms:modified>
</cp:coreProperties>
</file>