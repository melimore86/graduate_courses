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6AB21" w14:textId="77777777" w:rsidR="0062700E" w:rsidRDefault="0062700E" w:rsidP="0062700E">
      <w:pPr>
        <w:rPr>
          <w:color w:val="000000"/>
        </w:rPr>
      </w:pPr>
      <w:bookmarkStart w:id="0" w:name="_Hlk62470341"/>
      <w:bookmarkStart w:id="1" w:name="_Hlk62463231"/>
      <w:bookmarkEnd w:id="0"/>
      <w:r>
        <w:rPr>
          <w:color w:val="000000"/>
        </w:rPr>
        <w:t>Big Changes in the Big Bend: A data management and shoreline analysis study</w:t>
      </w:r>
    </w:p>
    <w:bookmarkEnd w:id="1"/>
    <w:p w14:paraId="27ABA9DD" w14:textId="77777777" w:rsidR="001949BD" w:rsidRPr="004A1924" w:rsidRDefault="001949BD" w:rsidP="001949BD">
      <w:pPr>
        <w:jc w:val="center"/>
        <w:rPr>
          <w:rFonts w:cs="Arial"/>
        </w:rPr>
      </w:pPr>
    </w:p>
    <w:p w14:paraId="7FA0490A" w14:textId="77777777" w:rsidR="001949BD" w:rsidRPr="004A1924" w:rsidRDefault="001949BD" w:rsidP="001949BD">
      <w:pPr>
        <w:jc w:val="center"/>
        <w:rPr>
          <w:rFonts w:cs="Arial"/>
        </w:rPr>
      </w:pPr>
    </w:p>
    <w:p w14:paraId="431F08F5" w14:textId="77777777" w:rsidR="001949BD" w:rsidRPr="004A1924" w:rsidRDefault="001949BD" w:rsidP="001949BD">
      <w:pPr>
        <w:jc w:val="center"/>
        <w:rPr>
          <w:rFonts w:cs="Arial"/>
        </w:rPr>
      </w:pPr>
    </w:p>
    <w:p w14:paraId="18A77074" w14:textId="77777777" w:rsidR="001949BD" w:rsidRPr="004A1924" w:rsidRDefault="001949BD" w:rsidP="001949BD">
      <w:pPr>
        <w:jc w:val="center"/>
        <w:rPr>
          <w:rFonts w:cs="Arial"/>
        </w:rPr>
      </w:pPr>
    </w:p>
    <w:p w14:paraId="6A91D69F" w14:textId="77777777" w:rsidR="001949BD" w:rsidRPr="004A1924" w:rsidRDefault="001949BD" w:rsidP="001949BD">
      <w:pPr>
        <w:jc w:val="center"/>
        <w:rPr>
          <w:rFonts w:cs="Arial"/>
        </w:rPr>
      </w:pPr>
    </w:p>
    <w:p w14:paraId="77E392B6" w14:textId="77777777" w:rsidR="001949BD" w:rsidRPr="004A1924" w:rsidRDefault="001949BD" w:rsidP="001949BD">
      <w:pPr>
        <w:jc w:val="center"/>
        <w:rPr>
          <w:rFonts w:cs="Arial"/>
        </w:rPr>
      </w:pPr>
    </w:p>
    <w:p w14:paraId="7080411B" w14:textId="77777777" w:rsidR="001949BD" w:rsidRPr="004A1924" w:rsidRDefault="001949BD" w:rsidP="001949BD">
      <w:pPr>
        <w:jc w:val="center"/>
        <w:rPr>
          <w:rFonts w:cs="Arial"/>
        </w:rPr>
      </w:pPr>
    </w:p>
    <w:p w14:paraId="034EA5B8" w14:textId="77777777" w:rsidR="001949BD" w:rsidRDefault="001949BD" w:rsidP="001949BD">
      <w:pPr>
        <w:jc w:val="center"/>
        <w:rPr>
          <w:rFonts w:cs="Arial"/>
        </w:rPr>
      </w:pPr>
    </w:p>
    <w:p w14:paraId="7B382F86" w14:textId="77777777" w:rsidR="00A132BD" w:rsidRDefault="00A132BD" w:rsidP="001949BD">
      <w:pPr>
        <w:jc w:val="center"/>
        <w:rPr>
          <w:rFonts w:cs="Arial"/>
        </w:rPr>
      </w:pPr>
    </w:p>
    <w:p w14:paraId="358423EA" w14:textId="77777777" w:rsidR="00A132BD" w:rsidRDefault="00A132BD" w:rsidP="001949BD">
      <w:pPr>
        <w:jc w:val="center"/>
        <w:rPr>
          <w:rFonts w:cs="Arial"/>
        </w:rPr>
      </w:pPr>
    </w:p>
    <w:p w14:paraId="296298B5" w14:textId="77777777" w:rsidR="00A132BD" w:rsidRDefault="00A132BD" w:rsidP="001949BD">
      <w:pPr>
        <w:jc w:val="center"/>
        <w:rPr>
          <w:rFonts w:cs="Arial"/>
        </w:rPr>
      </w:pPr>
    </w:p>
    <w:p w14:paraId="46892348" w14:textId="77777777" w:rsidR="00A132BD" w:rsidRPr="004A1924" w:rsidRDefault="00A132BD" w:rsidP="001949BD">
      <w:pPr>
        <w:jc w:val="center"/>
        <w:rPr>
          <w:rFonts w:cs="Arial"/>
        </w:rPr>
      </w:pPr>
    </w:p>
    <w:p w14:paraId="161B5E98" w14:textId="77777777" w:rsidR="001949BD" w:rsidRPr="004A1924" w:rsidRDefault="001949BD" w:rsidP="00943492">
      <w:pPr>
        <w:jc w:val="center"/>
      </w:pPr>
    </w:p>
    <w:p w14:paraId="3308B41A" w14:textId="77777777" w:rsidR="001949BD" w:rsidRDefault="001949BD" w:rsidP="00943492">
      <w:pPr>
        <w:jc w:val="center"/>
      </w:pPr>
    </w:p>
    <w:p w14:paraId="6FF21CD7" w14:textId="77777777" w:rsidR="00A132BD" w:rsidRPr="004A1924" w:rsidRDefault="00A132BD" w:rsidP="00943492">
      <w:pPr>
        <w:jc w:val="center"/>
      </w:pPr>
    </w:p>
    <w:p w14:paraId="36494450" w14:textId="77777777" w:rsidR="001949BD" w:rsidRPr="004A1924" w:rsidRDefault="001949BD" w:rsidP="00943492">
      <w:pPr>
        <w:jc w:val="center"/>
      </w:pPr>
    </w:p>
    <w:p w14:paraId="33CE9398" w14:textId="77777777" w:rsidR="001949BD" w:rsidRPr="004A1924" w:rsidRDefault="001949BD" w:rsidP="001949BD">
      <w:pPr>
        <w:jc w:val="center"/>
        <w:rPr>
          <w:rFonts w:cs="Arial"/>
        </w:rPr>
      </w:pPr>
    </w:p>
    <w:p w14:paraId="17010297" w14:textId="77777777" w:rsidR="009C588B" w:rsidRPr="004A1924" w:rsidRDefault="009C588B" w:rsidP="001949BD">
      <w:pPr>
        <w:jc w:val="center"/>
        <w:rPr>
          <w:rFonts w:cs="Arial"/>
        </w:rPr>
      </w:pPr>
    </w:p>
    <w:p w14:paraId="1CCD2290" w14:textId="77777777" w:rsidR="001949BD" w:rsidRPr="004A1924" w:rsidRDefault="001949BD" w:rsidP="001949BD">
      <w:pPr>
        <w:jc w:val="center"/>
        <w:rPr>
          <w:rFonts w:cs="Arial"/>
        </w:rPr>
      </w:pPr>
    </w:p>
    <w:p w14:paraId="04B3C1A3" w14:textId="77777777" w:rsidR="001949BD" w:rsidRPr="004A1924" w:rsidRDefault="001949BD" w:rsidP="001949BD">
      <w:pPr>
        <w:jc w:val="center"/>
        <w:rPr>
          <w:rFonts w:cs="Arial"/>
        </w:rPr>
      </w:pPr>
      <w:r w:rsidRPr="004A1924">
        <w:rPr>
          <w:rFonts w:cs="Arial"/>
        </w:rPr>
        <w:t>By</w:t>
      </w:r>
    </w:p>
    <w:p w14:paraId="7F183D16" w14:textId="77777777" w:rsidR="001949BD" w:rsidRPr="004A1924" w:rsidRDefault="001949BD" w:rsidP="001949BD">
      <w:pPr>
        <w:jc w:val="center"/>
        <w:rPr>
          <w:rFonts w:cs="Arial"/>
        </w:rPr>
      </w:pPr>
    </w:p>
    <w:p w14:paraId="0F445AE0" w14:textId="10AF0E9B" w:rsidR="001949BD" w:rsidRPr="004A1924" w:rsidRDefault="0062700E" w:rsidP="001949BD">
      <w:pPr>
        <w:jc w:val="center"/>
        <w:rPr>
          <w:rFonts w:cs="Arial"/>
        </w:rPr>
      </w:pPr>
      <w:r>
        <w:rPr>
          <w:rFonts w:cs="Arial"/>
        </w:rPr>
        <w:t>MELISSA MARIE MORENO</w:t>
      </w:r>
    </w:p>
    <w:p w14:paraId="4C5EF62D" w14:textId="77777777" w:rsidR="001949BD" w:rsidRPr="004A1924" w:rsidRDefault="001949BD" w:rsidP="001949BD">
      <w:pPr>
        <w:jc w:val="center"/>
        <w:rPr>
          <w:rFonts w:cs="Arial"/>
        </w:rPr>
      </w:pPr>
    </w:p>
    <w:p w14:paraId="7216FC07" w14:textId="77777777" w:rsidR="001949BD" w:rsidRPr="004A1924" w:rsidRDefault="001949BD" w:rsidP="001949BD">
      <w:pPr>
        <w:jc w:val="center"/>
        <w:rPr>
          <w:rFonts w:cs="Arial"/>
        </w:rPr>
      </w:pPr>
    </w:p>
    <w:p w14:paraId="76CF9705" w14:textId="77777777" w:rsidR="001949BD" w:rsidRPr="004A1924" w:rsidRDefault="001949BD" w:rsidP="001949BD">
      <w:pPr>
        <w:jc w:val="center"/>
        <w:rPr>
          <w:rFonts w:cs="Arial"/>
        </w:rPr>
      </w:pPr>
    </w:p>
    <w:p w14:paraId="14E18C09" w14:textId="77777777" w:rsidR="001949BD" w:rsidRPr="004A1924" w:rsidRDefault="001949BD" w:rsidP="001949BD">
      <w:pPr>
        <w:jc w:val="center"/>
        <w:rPr>
          <w:rFonts w:cs="Arial"/>
        </w:rPr>
      </w:pPr>
    </w:p>
    <w:p w14:paraId="2BC5FA6E" w14:textId="77777777" w:rsidR="001949BD" w:rsidRPr="004A1924" w:rsidRDefault="001949BD" w:rsidP="001949BD">
      <w:pPr>
        <w:jc w:val="center"/>
        <w:rPr>
          <w:rFonts w:cs="Arial"/>
        </w:rPr>
      </w:pPr>
    </w:p>
    <w:p w14:paraId="65251A89" w14:textId="77777777" w:rsidR="009C588B" w:rsidRPr="004A1924" w:rsidRDefault="009C588B" w:rsidP="001949BD">
      <w:pPr>
        <w:jc w:val="center"/>
        <w:rPr>
          <w:rFonts w:cs="Arial"/>
        </w:rPr>
      </w:pPr>
    </w:p>
    <w:p w14:paraId="5B77EC09" w14:textId="77777777" w:rsidR="008F3CAE" w:rsidRDefault="008F3CAE" w:rsidP="001949BD">
      <w:pPr>
        <w:jc w:val="center"/>
        <w:rPr>
          <w:rFonts w:cs="Arial"/>
        </w:rPr>
      </w:pPr>
    </w:p>
    <w:p w14:paraId="22A6EF30" w14:textId="77777777" w:rsidR="003607E1" w:rsidRDefault="003607E1" w:rsidP="001949BD">
      <w:pPr>
        <w:jc w:val="center"/>
        <w:rPr>
          <w:rFonts w:cs="Arial"/>
        </w:rPr>
      </w:pPr>
    </w:p>
    <w:p w14:paraId="7932B6B6" w14:textId="77777777" w:rsidR="003607E1" w:rsidRPr="003607E1" w:rsidRDefault="003607E1" w:rsidP="00EE7390">
      <w:pPr>
        <w:jc w:val="center"/>
      </w:pPr>
    </w:p>
    <w:p w14:paraId="29985FC0" w14:textId="77777777" w:rsidR="003607E1" w:rsidRPr="004A1924" w:rsidRDefault="003607E1" w:rsidP="001949BD">
      <w:pPr>
        <w:jc w:val="center"/>
        <w:rPr>
          <w:rFonts w:cs="Arial"/>
        </w:rPr>
      </w:pPr>
    </w:p>
    <w:p w14:paraId="559E1780" w14:textId="77777777" w:rsidR="001949BD" w:rsidRPr="004A1924" w:rsidRDefault="001949BD" w:rsidP="001949BD">
      <w:pPr>
        <w:jc w:val="center"/>
        <w:rPr>
          <w:rFonts w:cs="Arial"/>
        </w:rPr>
      </w:pPr>
    </w:p>
    <w:p w14:paraId="2CF85FAB" w14:textId="77777777" w:rsidR="00EE7928" w:rsidRPr="004A1924" w:rsidRDefault="00EE7928" w:rsidP="001949BD">
      <w:pPr>
        <w:jc w:val="center"/>
        <w:rPr>
          <w:rFonts w:cs="Arial"/>
        </w:rPr>
      </w:pPr>
    </w:p>
    <w:p w14:paraId="4F7AF89D" w14:textId="77777777" w:rsidR="001949BD" w:rsidRPr="00C57681" w:rsidRDefault="001949BD" w:rsidP="001949BD">
      <w:pPr>
        <w:jc w:val="center"/>
        <w:rPr>
          <w:rFonts w:cs="Arial"/>
          <w:sz w:val="22"/>
          <w:szCs w:val="22"/>
        </w:rPr>
      </w:pPr>
    </w:p>
    <w:p w14:paraId="3BA0828A" w14:textId="77777777" w:rsidR="00C57681" w:rsidRPr="004A1924" w:rsidRDefault="00C57681" w:rsidP="001949BD">
      <w:pPr>
        <w:jc w:val="center"/>
        <w:rPr>
          <w:rFonts w:cs="Arial"/>
        </w:rPr>
      </w:pPr>
    </w:p>
    <w:p w14:paraId="17BCCA5E" w14:textId="63924AC8" w:rsidR="001949BD" w:rsidRPr="004A1924" w:rsidRDefault="001949BD" w:rsidP="001949BD">
      <w:pPr>
        <w:jc w:val="center"/>
        <w:rPr>
          <w:rFonts w:cs="Arial"/>
        </w:rPr>
      </w:pPr>
      <w:r w:rsidRPr="004A1924">
        <w:rPr>
          <w:rFonts w:cs="Arial"/>
        </w:rPr>
        <w:t>A DISSERTATION PRESENTED TO THE GRADUATE SCHOOL</w:t>
      </w:r>
      <w:r w:rsidRPr="004A1924">
        <w:rPr>
          <w:rFonts w:cs="Arial"/>
        </w:rPr>
        <w:br/>
        <w:t>OF THE UNIVERSITY OF FLORIDA IN PARTIAL FULFILLMENT</w:t>
      </w:r>
      <w:r w:rsidRPr="004A1924">
        <w:rPr>
          <w:rFonts w:cs="Arial"/>
        </w:rPr>
        <w:br/>
        <w:t>OF THE REQUIREMENTS FOR THE DEGREE OF</w:t>
      </w:r>
      <w:r w:rsidRPr="004A1924">
        <w:rPr>
          <w:rFonts w:cs="Arial"/>
        </w:rPr>
        <w:br/>
      </w:r>
      <w:r w:rsidR="0062700E">
        <w:rPr>
          <w:rFonts w:cs="Arial"/>
        </w:rPr>
        <w:t>MASTER OF SCIENCE</w:t>
      </w:r>
    </w:p>
    <w:p w14:paraId="40AC30A5" w14:textId="77777777" w:rsidR="001949BD" w:rsidRPr="004A1924" w:rsidRDefault="001949BD" w:rsidP="001949BD">
      <w:pPr>
        <w:jc w:val="center"/>
        <w:rPr>
          <w:rFonts w:cs="Arial"/>
        </w:rPr>
      </w:pPr>
    </w:p>
    <w:p w14:paraId="28D30222" w14:textId="77777777" w:rsidR="001949BD" w:rsidRPr="004A1924" w:rsidRDefault="001949BD" w:rsidP="001949BD">
      <w:pPr>
        <w:jc w:val="center"/>
        <w:rPr>
          <w:rFonts w:cs="Arial"/>
        </w:rPr>
      </w:pPr>
      <w:smartTag w:uri="urn:schemas-microsoft-com:office:smarttags" w:element="place">
        <w:smartTag w:uri="urn:schemas-microsoft-com:office:smarttags" w:element="PlaceType">
          <w:r w:rsidRPr="004A1924">
            <w:rPr>
              <w:rFonts w:cs="Arial"/>
            </w:rPr>
            <w:t>UNIVERSITY</w:t>
          </w:r>
        </w:smartTag>
        <w:r w:rsidRPr="004A1924">
          <w:rPr>
            <w:rFonts w:cs="Arial"/>
          </w:rPr>
          <w:t xml:space="preserve"> OF </w:t>
        </w:r>
        <w:smartTag w:uri="urn:schemas-microsoft-com:office:smarttags" w:element="PlaceName">
          <w:r w:rsidRPr="004A1924">
            <w:rPr>
              <w:rFonts w:cs="Arial"/>
            </w:rPr>
            <w:t>FLORIDA</w:t>
          </w:r>
        </w:smartTag>
      </w:smartTag>
    </w:p>
    <w:p w14:paraId="4205A42C" w14:textId="77777777" w:rsidR="001949BD" w:rsidRPr="004A1924" w:rsidRDefault="001949BD" w:rsidP="001949BD">
      <w:pPr>
        <w:jc w:val="center"/>
        <w:rPr>
          <w:rFonts w:cs="Arial"/>
        </w:rPr>
      </w:pPr>
    </w:p>
    <w:p w14:paraId="6D78134F" w14:textId="7995AEA2" w:rsidR="001949BD" w:rsidRPr="004A1924" w:rsidRDefault="0062700E" w:rsidP="001949BD">
      <w:pPr>
        <w:jc w:val="center"/>
        <w:rPr>
          <w:rFonts w:cs="Arial"/>
        </w:rPr>
      </w:pPr>
      <w:r>
        <w:rPr>
          <w:rFonts w:cs="Arial"/>
        </w:rPr>
        <w:t>2021</w:t>
      </w:r>
    </w:p>
    <w:p w14:paraId="3289AA0C" w14:textId="77777777" w:rsidR="00EE7928" w:rsidRPr="004A1924" w:rsidRDefault="00EE7928" w:rsidP="001949BD">
      <w:pPr>
        <w:jc w:val="center"/>
        <w:rPr>
          <w:rFonts w:cs="Arial"/>
        </w:rPr>
      </w:pPr>
    </w:p>
    <w:p w14:paraId="664D5B02" w14:textId="77777777" w:rsidR="001949BD" w:rsidRPr="004A1924" w:rsidRDefault="001949BD" w:rsidP="00D80545">
      <w:pPr>
        <w:jc w:val="center"/>
        <w:rPr>
          <w:rFonts w:cs="Arial"/>
        </w:rPr>
      </w:pPr>
    </w:p>
    <w:p w14:paraId="40A954F6" w14:textId="77777777" w:rsidR="001949BD" w:rsidRDefault="001949BD" w:rsidP="00D80545">
      <w:pPr>
        <w:jc w:val="center"/>
        <w:rPr>
          <w:rFonts w:cs="Arial"/>
        </w:rPr>
      </w:pPr>
    </w:p>
    <w:p w14:paraId="3B2D3729" w14:textId="77777777" w:rsidR="00D80545" w:rsidRDefault="00D80545" w:rsidP="00D80545">
      <w:pPr>
        <w:jc w:val="center"/>
        <w:rPr>
          <w:rFonts w:cs="Arial"/>
        </w:rPr>
      </w:pPr>
    </w:p>
    <w:p w14:paraId="50A9F8E9" w14:textId="77777777" w:rsidR="00D80545" w:rsidRDefault="00D80545" w:rsidP="00D80545">
      <w:pPr>
        <w:jc w:val="center"/>
        <w:rPr>
          <w:rFonts w:cs="Arial"/>
        </w:rPr>
      </w:pPr>
    </w:p>
    <w:p w14:paraId="23BED465" w14:textId="77777777" w:rsidR="00D80545" w:rsidRDefault="00D80545" w:rsidP="00D80545">
      <w:pPr>
        <w:jc w:val="center"/>
        <w:rPr>
          <w:rFonts w:cs="Arial"/>
        </w:rPr>
      </w:pPr>
    </w:p>
    <w:p w14:paraId="6AE6E0AF" w14:textId="77777777" w:rsidR="00D80545" w:rsidRDefault="00D80545" w:rsidP="00D80545">
      <w:pPr>
        <w:jc w:val="center"/>
        <w:rPr>
          <w:rFonts w:cs="Arial"/>
        </w:rPr>
      </w:pPr>
    </w:p>
    <w:p w14:paraId="36468A0B" w14:textId="77777777" w:rsidR="00D80545" w:rsidRDefault="00D80545" w:rsidP="00D80545">
      <w:pPr>
        <w:jc w:val="center"/>
        <w:rPr>
          <w:rFonts w:cs="Arial"/>
        </w:rPr>
      </w:pPr>
    </w:p>
    <w:p w14:paraId="4B2A9433" w14:textId="77777777" w:rsidR="00D80545" w:rsidRDefault="00D80545" w:rsidP="00D80545">
      <w:pPr>
        <w:jc w:val="center"/>
        <w:rPr>
          <w:rFonts w:cs="Arial"/>
        </w:rPr>
      </w:pPr>
    </w:p>
    <w:p w14:paraId="3B8437F4" w14:textId="77777777" w:rsidR="00D80545" w:rsidRDefault="00D80545" w:rsidP="00D80545">
      <w:pPr>
        <w:jc w:val="center"/>
        <w:rPr>
          <w:rFonts w:cs="Arial"/>
        </w:rPr>
      </w:pPr>
    </w:p>
    <w:p w14:paraId="5A6353CC" w14:textId="77777777" w:rsidR="00D80545" w:rsidRDefault="00D80545" w:rsidP="00D80545">
      <w:pPr>
        <w:jc w:val="center"/>
        <w:rPr>
          <w:rFonts w:cs="Arial"/>
        </w:rPr>
      </w:pPr>
    </w:p>
    <w:p w14:paraId="2F928FE1" w14:textId="77777777" w:rsidR="00D80545" w:rsidRDefault="00D80545" w:rsidP="00D80545">
      <w:pPr>
        <w:jc w:val="center"/>
        <w:rPr>
          <w:rFonts w:cs="Arial"/>
        </w:rPr>
      </w:pPr>
    </w:p>
    <w:p w14:paraId="24A66B41" w14:textId="77777777" w:rsidR="00D80545" w:rsidRDefault="00D80545" w:rsidP="00D80545">
      <w:pPr>
        <w:jc w:val="center"/>
        <w:rPr>
          <w:rFonts w:cs="Arial"/>
        </w:rPr>
      </w:pPr>
    </w:p>
    <w:p w14:paraId="1F6D5F27" w14:textId="77777777" w:rsidR="00D80545" w:rsidRDefault="00D80545" w:rsidP="00D80545">
      <w:pPr>
        <w:jc w:val="center"/>
        <w:rPr>
          <w:rFonts w:cs="Arial"/>
        </w:rPr>
      </w:pPr>
    </w:p>
    <w:p w14:paraId="41E81A08" w14:textId="77777777" w:rsidR="00D80545" w:rsidRDefault="00D80545" w:rsidP="00D80545">
      <w:pPr>
        <w:jc w:val="center"/>
        <w:rPr>
          <w:rFonts w:cs="Arial"/>
        </w:rPr>
      </w:pPr>
    </w:p>
    <w:p w14:paraId="003B8DF6" w14:textId="77777777" w:rsidR="00D80545" w:rsidRDefault="00D80545" w:rsidP="00D80545">
      <w:pPr>
        <w:jc w:val="center"/>
        <w:rPr>
          <w:rFonts w:cs="Arial"/>
        </w:rPr>
      </w:pPr>
    </w:p>
    <w:p w14:paraId="07C1BCCF" w14:textId="77777777" w:rsidR="00D80545" w:rsidRDefault="00D80545" w:rsidP="00D80545">
      <w:pPr>
        <w:jc w:val="center"/>
        <w:rPr>
          <w:rFonts w:cs="Arial"/>
        </w:rPr>
      </w:pPr>
    </w:p>
    <w:p w14:paraId="2E750BA5" w14:textId="77777777" w:rsidR="00D80545" w:rsidRDefault="00D80545" w:rsidP="00D80545">
      <w:pPr>
        <w:jc w:val="center"/>
        <w:rPr>
          <w:rFonts w:cs="Arial"/>
        </w:rPr>
      </w:pPr>
    </w:p>
    <w:p w14:paraId="5B4C94DE" w14:textId="77777777" w:rsidR="00D80545" w:rsidRDefault="00D80545" w:rsidP="00D80545">
      <w:pPr>
        <w:jc w:val="center"/>
        <w:rPr>
          <w:rFonts w:cs="Arial"/>
        </w:rPr>
      </w:pPr>
    </w:p>
    <w:p w14:paraId="23F7F4BC" w14:textId="77777777" w:rsidR="00D80545" w:rsidRDefault="00D80545" w:rsidP="00D80545">
      <w:pPr>
        <w:jc w:val="center"/>
        <w:rPr>
          <w:rFonts w:cs="Arial"/>
        </w:rPr>
      </w:pPr>
    </w:p>
    <w:p w14:paraId="7A7497A0" w14:textId="77777777" w:rsidR="00D80545" w:rsidRDefault="00D80545" w:rsidP="00D80545">
      <w:pPr>
        <w:jc w:val="center"/>
        <w:rPr>
          <w:rFonts w:cs="Arial"/>
        </w:rPr>
      </w:pPr>
    </w:p>
    <w:p w14:paraId="65E9D254" w14:textId="77777777" w:rsidR="00D80545" w:rsidRPr="004A1924" w:rsidRDefault="00D80545" w:rsidP="00D80545">
      <w:pPr>
        <w:jc w:val="center"/>
        <w:rPr>
          <w:rFonts w:cs="Arial"/>
        </w:rPr>
      </w:pPr>
    </w:p>
    <w:p w14:paraId="5636CE6F" w14:textId="77777777" w:rsidR="001949BD" w:rsidRPr="004A1924" w:rsidRDefault="001949BD" w:rsidP="00D80545">
      <w:pPr>
        <w:jc w:val="center"/>
        <w:rPr>
          <w:rFonts w:cs="Arial"/>
        </w:rPr>
      </w:pPr>
    </w:p>
    <w:p w14:paraId="0F9A6413" w14:textId="4575BD19" w:rsidR="001949BD" w:rsidRPr="004A1924" w:rsidRDefault="006B6435" w:rsidP="00D80545">
      <w:pPr>
        <w:jc w:val="center"/>
        <w:rPr>
          <w:rFonts w:cs="Arial"/>
        </w:rPr>
      </w:pPr>
      <w:r w:rsidRPr="004A1924">
        <w:rPr>
          <w:rFonts w:cs="Arial"/>
        </w:rPr>
        <w:t xml:space="preserve">© </w:t>
      </w:r>
      <w:r w:rsidR="0062700E">
        <w:rPr>
          <w:rFonts w:cs="Arial"/>
        </w:rPr>
        <w:t>2021 Melissa Marie Moreno</w:t>
      </w:r>
    </w:p>
    <w:p w14:paraId="30FDE806" w14:textId="77777777" w:rsidR="001949BD" w:rsidRPr="004A1924" w:rsidRDefault="001949BD" w:rsidP="00D80545">
      <w:pPr>
        <w:jc w:val="center"/>
        <w:rPr>
          <w:rFonts w:cs="Arial"/>
        </w:rPr>
      </w:pPr>
    </w:p>
    <w:p w14:paraId="17BAEDB9" w14:textId="77777777" w:rsidR="001949BD" w:rsidRPr="004A1924" w:rsidRDefault="001949BD" w:rsidP="00D80545">
      <w:pPr>
        <w:jc w:val="center"/>
        <w:rPr>
          <w:rFonts w:cs="Arial"/>
        </w:rPr>
      </w:pPr>
    </w:p>
    <w:p w14:paraId="793E86E1" w14:textId="77777777" w:rsidR="001949BD" w:rsidRPr="004A1924" w:rsidRDefault="001949BD" w:rsidP="001949BD">
      <w:pPr>
        <w:rPr>
          <w:rFonts w:cs="Arial"/>
        </w:rPr>
      </w:pPr>
    </w:p>
    <w:p w14:paraId="6EC95A2D" w14:textId="77777777" w:rsidR="001949BD" w:rsidRPr="004A1924" w:rsidRDefault="009C588B" w:rsidP="001949BD">
      <w:pPr>
        <w:rPr>
          <w:rFonts w:cs="Arial"/>
        </w:rPr>
      </w:pPr>
      <w:r w:rsidRPr="004A1924">
        <w:rPr>
          <w:rFonts w:cs="Arial"/>
        </w:rPr>
        <w:br w:type="page"/>
      </w:r>
    </w:p>
    <w:p w14:paraId="3D9554AD" w14:textId="77777777" w:rsidR="001949BD" w:rsidRDefault="001949BD" w:rsidP="00D80545">
      <w:pPr>
        <w:jc w:val="center"/>
        <w:rPr>
          <w:rFonts w:cs="Arial"/>
        </w:rPr>
      </w:pPr>
    </w:p>
    <w:p w14:paraId="24DE5315" w14:textId="77777777" w:rsidR="00D80545" w:rsidRDefault="00D80545" w:rsidP="00D80545">
      <w:pPr>
        <w:jc w:val="center"/>
        <w:rPr>
          <w:rFonts w:cs="Arial"/>
        </w:rPr>
      </w:pPr>
    </w:p>
    <w:p w14:paraId="00260521" w14:textId="77777777" w:rsidR="00D80545" w:rsidRDefault="00D80545" w:rsidP="00D80545">
      <w:pPr>
        <w:jc w:val="center"/>
        <w:rPr>
          <w:rFonts w:cs="Arial"/>
        </w:rPr>
      </w:pPr>
    </w:p>
    <w:p w14:paraId="4D9F74D1" w14:textId="77777777" w:rsidR="00D80545" w:rsidRDefault="00D80545" w:rsidP="00D80545">
      <w:pPr>
        <w:jc w:val="center"/>
        <w:rPr>
          <w:rFonts w:cs="Arial"/>
        </w:rPr>
      </w:pPr>
    </w:p>
    <w:p w14:paraId="795147BF" w14:textId="77777777" w:rsidR="00D80545" w:rsidRDefault="00D80545" w:rsidP="00D80545">
      <w:pPr>
        <w:jc w:val="center"/>
        <w:rPr>
          <w:rFonts w:cs="Arial"/>
        </w:rPr>
      </w:pPr>
    </w:p>
    <w:p w14:paraId="3E3A6019" w14:textId="77777777" w:rsidR="00D80545" w:rsidRDefault="00D80545" w:rsidP="00D80545">
      <w:pPr>
        <w:jc w:val="center"/>
        <w:rPr>
          <w:rFonts w:cs="Arial"/>
        </w:rPr>
      </w:pPr>
    </w:p>
    <w:p w14:paraId="608586B5" w14:textId="77777777" w:rsidR="00D80545" w:rsidRDefault="00D80545" w:rsidP="00D80545">
      <w:pPr>
        <w:jc w:val="center"/>
        <w:rPr>
          <w:rFonts w:cs="Arial"/>
        </w:rPr>
      </w:pPr>
    </w:p>
    <w:p w14:paraId="7D8DAF9B" w14:textId="77777777" w:rsidR="00D80545" w:rsidRDefault="00D80545" w:rsidP="00D80545">
      <w:pPr>
        <w:jc w:val="center"/>
        <w:rPr>
          <w:rFonts w:cs="Arial"/>
        </w:rPr>
      </w:pPr>
    </w:p>
    <w:p w14:paraId="3F96D60E" w14:textId="77777777" w:rsidR="00D80545" w:rsidRDefault="00D80545" w:rsidP="00D80545">
      <w:pPr>
        <w:jc w:val="center"/>
        <w:rPr>
          <w:rFonts w:cs="Arial"/>
        </w:rPr>
      </w:pPr>
    </w:p>
    <w:p w14:paraId="189E9D99" w14:textId="77777777" w:rsidR="00D80545" w:rsidRDefault="00D80545" w:rsidP="00D80545">
      <w:pPr>
        <w:jc w:val="center"/>
        <w:rPr>
          <w:rFonts w:cs="Arial"/>
        </w:rPr>
      </w:pPr>
    </w:p>
    <w:p w14:paraId="1810A723" w14:textId="77777777" w:rsidR="00D80545" w:rsidRDefault="00D80545" w:rsidP="00D80545">
      <w:pPr>
        <w:jc w:val="center"/>
        <w:rPr>
          <w:rFonts w:cs="Arial"/>
        </w:rPr>
      </w:pPr>
    </w:p>
    <w:p w14:paraId="51E8B82A" w14:textId="77777777" w:rsidR="00D80545" w:rsidRDefault="00D80545" w:rsidP="00D80545">
      <w:pPr>
        <w:jc w:val="center"/>
        <w:rPr>
          <w:rFonts w:cs="Arial"/>
        </w:rPr>
      </w:pPr>
    </w:p>
    <w:p w14:paraId="67EE03EA" w14:textId="77777777" w:rsidR="00D80545" w:rsidRDefault="00D80545" w:rsidP="00D80545">
      <w:pPr>
        <w:jc w:val="center"/>
        <w:rPr>
          <w:rFonts w:cs="Arial"/>
        </w:rPr>
      </w:pPr>
    </w:p>
    <w:p w14:paraId="31190DFD" w14:textId="77777777" w:rsidR="00D80545" w:rsidRDefault="00D80545" w:rsidP="00D80545">
      <w:pPr>
        <w:jc w:val="center"/>
        <w:rPr>
          <w:rFonts w:cs="Arial"/>
        </w:rPr>
      </w:pPr>
    </w:p>
    <w:p w14:paraId="293A5E8E" w14:textId="77777777" w:rsidR="00D80545" w:rsidRDefault="00D80545" w:rsidP="00D80545">
      <w:pPr>
        <w:jc w:val="center"/>
        <w:rPr>
          <w:rFonts w:cs="Arial"/>
        </w:rPr>
      </w:pPr>
    </w:p>
    <w:p w14:paraId="3F4A378A" w14:textId="77777777" w:rsidR="00D80545" w:rsidRDefault="00D80545" w:rsidP="00D80545">
      <w:pPr>
        <w:jc w:val="center"/>
        <w:rPr>
          <w:rFonts w:cs="Arial"/>
        </w:rPr>
      </w:pPr>
    </w:p>
    <w:p w14:paraId="1D418DB0" w14:textId="77777777" w:rsidR="00D80545" w:rsidRDefault="00D80545" w:rsidP="00D80545">
      <w:pPr>
        <w:jc w:val="center"/>
        <w:rPr>
          <w:rFonts w:cs="Arial"/>
        </w:rPr>
      </w:pPr>
    </w:p>
    <w:p w14:paraId="76E569A2" w14:textId="77777777" w:rsidR="00D80545" w:rsidRDefault="00D80545" w:rsidP="00D80545">
      <w:pPr>
        <w:jc w:val="center"/>
        <w:rPr>
          <w:rFonts w:cs="Arial"/>
        </w:rPr>
      </w:pPr>
    </w:p>
    <w:p w14:paraId="5A125DBE" w14:textId="77777777" w:rsidR="00D80545" w:rsidRDefault="00D80545" w:rsidP="00D80545">
      <w:pPr>
        <w:jc w:val="center"/>
        <w:rPr>
          <w:rFonts w:cs="Arial"/>
        </w:rPr>
      </w:pPr>
    </w:p>
    <w:p w14:paraId="0DA31F76" w14:textId="77777777" w:rsidR="00D80545" w:rsidRDefault="00D80545" w:rsidP="00D80545">
      <w:pPr>
        <w:jc w:val="center"/>
        <w:rPr>
          <w:rFonts w:cs="Arial"/>
        </w:rPr>
      </w:pPr>
    </w:p>
    <w:p w14:paraId="45FAB8C0" w14:textId="77777777" w:rsidR="00D80545" w:rsidRPr="004A1924" w:rsidRDefault="00D80545" w:rsidP="00D80545">
      <w:pPr>
        <w:jc w:val="center"/>
        <w:rPr>
          <w:rFonts w:cs="Arial"/>
        </w:rPr>
      </w:pPr>
    </w:p>
    <w:p w14:paraId="3E8E7125" w14:textId="77777777" w:rsidR="001949BD" w:rsidRPr="004A1924" w:rsidRDefault="001949BD" w:rsidP="00D80545">
      <w:pPr>
        <w:jc w:val="center"/>
        <w:rPr>
          <w:rFonts w:cs="Arial"/>
        </w:rPr>
      </w:pPr>
    </w:p>
    <w:p w14:paraId="42FC5AD6" w14:textId="5017406C" w:rsidR="001949BD" w:rsidRPr="004A1924" w:rsidRDefault="00FA2D60" w:rsidP="00D80545">
      <w:pPr>
        <w:jc w:val="center"/>
        <w:rPr>
          <w:rFonts w:cs="Arial"/>
        </w:rPr>
      </w:pPr>
      <w:r>
        <w:rPr>
          <w:rFonts w:cs="Arial"/>
        </w:rPr>
        <w:t xml:space="preserve">To my </w:t>
      </w:r>
      <w:r w:rsidR="005E40D2">
        <w:rPr>
          <w:rFonts w:cs="Arial"/>
        </w:rPr>
        <w:t xml:space="preserve">friends and </w:t>
      </w:r>
      <w:r>
        <w:rPr>
          <w:rFonts w:cs="Arial"/>
        </w:rPr>
        <w:t xml:space="preserve">family that </w:t>
      </w:r>
      <w:r w:rsidR="00146564">
        <w:rPr>
          <w:rFonts w:cs="Arial"/>
        </w:rPr>
        <w:t>have</w:t>
      </w:r>
      <w:r>
        <w:rPr>
          <w:rFonts w:cs="Arial"/>
        </w:rPr>
        <w:t xml:space="preserve"> been there for me and to Michelle Masferrer</w:t>
      </w:r>
      <w:r w:rsidR="001C47B7">
        <w:rPr>
          <w:rFonts w:cs="Arial"/>
        </w:rPr>
        <w:t>;</w:t>
      </w:r>
      <w:r>
        <w:rPr>
          <w:rFonts w:cs="Arial"/>
        </w:rPr>
        <w:t xml:space="preserve"> for inspiring me to make choices that fuel </w:t>
      </w:r>
      <w:r w:rsidR="001C47B7">
        <w:rPr>
          <w:rFonts w:cs="Arial"/>
        </w:rPr>
        <w:t>my life for the better</w:t>
      </w:r>
      <w:r>
        <w:rPr>
          <w:rFonts w:cs="Arial"/>
        </w:rPr>
        <w:t>.</w:t>
      </w:r>
    </w:p>
    <w:p w14:paraId="6635982F" w14:textId="77777777" w:rsidR="001949BD" w:rsidRPr="004A1924" w:rsidRDefault="001949BD" w:rsidP="00D80545">
      <w:pPr>
        <w:jc w:val="center"/>
        <w:rPr>
          <w:rFonts w:cs="Arial"/>
        </w:rPr>
      </w:pPr>
    </w:p>
    <w:p w14:paraId="311C381D" w14:textId="77777777" w:rsidR="001949BD" w:rsidRPr="004A1924" w:rsidRDefault="001949BD" w:rsidP="00D80545">
      <w:pPr>
        <w:jc w:val="center"/>
        <w:rPr>
          <w:rFonts w:cs="Arial"/>
        </w:rPr>
      </w:pPr>
    </w:p>
    <w:p w14:paraId="22A17FBD" w14:textId="77777777" w:rsidR="001949BD" w:rsidRPr="004A1924" w:rsidRDefault="001949BD" w:rsidP="00D80545">
      <w:pPr>
        <w:jc w:val="center"/>
        <w:rPr>
          <w:rFonts w:cs="Arial"/>
        </w:rPr>
      </w:pPr>
    </w:p>
    <w:p w14:paraId="28AE28EA" w14:textId="77777777" w:rsidR="001949BD" w:rsidRPr="004A1924" w:rsidRDefault="001949BD" w:rsidP="001949BD">
      <w:pPr>
        <w:rPr>
          <w:rFonts w:cs="Arial"/>
        </w:rPr>
      </w:pPr>
    </w:p>
    <w:p w14:paraId="3C6455C6" w14:textId="77777777" w:rsidR="00C167BA" w:rsidRDefault="00C167BA" w:rsidP="00D80545">
      <w:pPr>
        <w:pStyle w:val="002CHAPTERTITLE"/>
        <w:sectPr w:rsidR="00C167BA" w:rsidSect="001949BD">
          <w:headerReference w:type="default" r:id="rId8"/>
          <w:footerReference w:type="even" r:id="rId9"/>
          <w:footerReference w:type="first" r:id="rId10"/>
          <w:footnotePr>
            <w:numRestart w:val="eachSect"/>
          </w:footnotePr>
          <w:type w:val="continuous"/>
          <w:pgSz w:w="12240" w:h="15840"/>
          <w:pgMar w:top="1440" w:right="1440" w:bottom="1440" w:left="1440" w:header="720" w:footer="720" w:gutter="0"/>
          <w:cols w:space="720"/>
          <w:docGrid w:linePitch="360"/>
        </w:sectPr>
      </w:pPr>
      <w:bookmarkStart w:id="2" w:name="_Toc29878148"/>
    </w:p>
    <w:p w14:paraId="703B72AE" w14:textId="77777777" w:rsidR="001949BD" w:rsidRPr="004A1924" w:rsidRDefault="001949BD" w:rsidP="00D80545">
      <w:pPr>
        <w:pStyle w:val="002CHAPTERTITLE"/>
      </w:pPr>
      <w:bookmarkStart w:id="3" w:name="_Toc64018306"/>
      <w:r w:rsidRPr="004A1924">
        <w:lastRenderedPageBreak/>
        <w:t>ACKNOWLEDGMENTS</w:t>
      </w:r>
      <w:bookmarkEnd w:id="2"/>
      <w:bookmarkEnd w:id="3"/>
    </w:p>
    <w:p w14:paraId="33AB70AD" w14:textId="26984855" w:rsidR="001949BD" w:rsidRDefault="00FA2D60" w:rsidP="00EE7390">
      <w:pPr>
        <w:pStyle w:val="006BodyText"/>
      </w:pPr>
      <w:r>
        <w:t xml:space="preserve">I thank </w:t>
      </w:r>
      <w:r w:rsidR="00D7755C">
        <w:t xml:space="preserve">my committee members for guiding me through the rigorous thesis process: </w:t>
      </w:r>
      <w:r w:rsidR="008F32B4">
        <w:t>Dr. William E. Pine III</w:t>
      </w:r>
      <w:r w:rsidR="00D7755C">
        <w:t xml:space="preserve">, </w:t>
      </w:r>
      <w:r w:rsidR="008F32B4">
        <w:t xml:space="preserve">Dr. </w:t>
      </w:r>
      <w:r w:rsidR="00D7755C">
        <w:t>J</w:t>
      </w:r>
      <w:r w:rsidR="008F32B4">
        <w:t>oann</w:t>
      </w:r>
      <w:r w:rsidR="00D7755C">
        <w:t xml:space="preserve"> Mossa, </w:t>
      </w:r>
      <w:r w:rsidR="008F32B4">
        <w:t xml:space="preserve">Dr. </w:t>
      </w:r>
      <w:r w:rsidR="00D7755C">
        <w:t>P</w:t>
      </w:r>
      <w:r w:rsidR="008F32B4">
        <w:t>eter</w:t>
      </w:r>
      <w:r w:rsidR="00D7755C">
        <w:t xml:space="preserve"> Adams</w:t>
      </w:r>
      <w:r w:rsidR="005D2FFD">
        <w:t>,</w:t>
      </w:r>
      <w:r w:rsidR="00D7755C">
        <w:t xml:space="preserve"> and J</w:t>
      </w:r>
      <w:r w:rsidR="008F32B4">
        <w:t>oseph</w:t>
      </w:r>
      <w:r w:rsidR="00D7755C">
        <w:t xml:space="preserve"> </w:t>
      </w:r>
      <w:r w:rsidR="00D7755C" w:rsidRPr="007F2A7C">
        <w:t>Aufmuth</w:t>
      </w:r>
      <w:r w:rsidR="00D7755C">
        <w:t>.</w:t>
      </w:r>
      <w:r w:rsidR="00051A40">
        <w:t xml:space="preserve"> I would like to thank </w:t>
      </w:r>
      <w:r w:rsidR="005D2FFD">
        <w:t xml:space="preserve">the </w:t>
      </w:r>
      <w:r w:rsidR="00051A40">
        <w:t>administrators in my department SNRE</w:t>
      </w:r>
      <w:r w:rsidR="008F32B4">
        <w:t xml:space="preserve">, </w:t>
      </w:r>
      <w:r w:rsidR="008F32B4" w:rsidRPr="008F32B4">
        <w:t>K. Ramesh Reddy</w:t>
      </w:r>
      <w:r w:rsidR="008F32B4">
        <w:t xml:space="preserve"> and Karen Bray</w:t>
      </w:r>
      <w:r w:rsidR="00051A40">
        <w:t>.</w:t>
      </w:r>
      <w:r w:rsidR="00D7755C">
        <w:t xml:space="preserve"> I thank the </w:t>
      </w:r>
      <w:r>
        <w:t xml:space="preserve">University of Florida Academic Research and Consulting Services </w:t>
      </w:r>
      <w:r w:rsidR="006C46C3">
        <w:t xml:space="preserve">for teaching and encouraging me to learn more in the field of data science. I also thank </w:t>
      </w:r>
      <w:r w:rsidR="005D2FFD">
        <w:t xml:space="preserve">the </w:t>
      </w:r>
      <w:r w:rsidR="006C46C3" w:rsidRPr="006C46C3">
        <w:t>National Fish and Wildlife Foundation</w:t>
      </w:r>
      <w:r w:rsidR="006C46C3">
        <w:t xml:space="preserve"> for funding the Lone Cabbage Reef project. I also like to thank </w:t>
      </w:r>
      <w:r w:rsidR="00C5524F">
        <w:t>all</w:t>
      </w:r>
      <w:r w:rsidR="006C46C3">
        <w:t xml:space="preserve"> the technicians, research coordinators, and </w:t>
      </w:r>
      <w:r w:rsidR="00C54452">
        <w:t>administrators</w:t>
      </w:r>
      <w:r w:rsidR="006C46C3">
        <w:t xml:space="preserve"> on the Lone Cabbage Reef project that collected</w:t>
      </w:r>
      <w:r w:rsidR="005D2FFD">
        <w:t>,</w:t>
      </w:r>
      <w:r w:rsidR="006C46C3">
        <w:t xml:space="preserve"> observed</w:t>
      </w:r>
      <w:r w:rsidR="005D2FFD">
        <w:t>,</w:t>
      </w:r>
      <w:r w:rsidR="006C46C3">
        <w:t xml:space="preserve"> and gathered data</w:t>
      </w:r>
      <w:r w:rsidR="00935F8A">
        <w:t>.</w:t>
      </w:r>
      <w:r w:rsidR="00D2311E">
        <w:t xml:space="preserve"> I would also like to thank any faculty, student</w:t>
      </w:r>
      <w:r w:rsidR="005D2FFD">
        <w:t>,</w:t>
      </w:r>
      <w:r w:rsidR="00D2311E">
        <w:t xml:space="preserve"> or administrator that kept me motivated to continue working and learning through my program.</w:t>
      </w:r>
    </w:p>
    <w:p w14:paraId="530E733D" w14:textId="77777777" w:rsidR="001949BD" w:rsidRPr="004A1924" w:rsidRDefault="001949BD" w:rsidP="001949BD">
      <w:pPr>
        <w:rPr>
          <w:rFonts w:cs="Arial"/>
        </w:rPr>
      </w:pPr>
    </w:p>
    <w:p w14:paraId="6C67D58E" w14:textId="77777777" w:rsidR="001949BD" w:rsidRPr="004A1924" w:rsidRDefault="009C588B" w:rsidP="001949BD">
      <w:pPr>
        <w:jc w:val="center"/>
        <w:rPr>
          <w:rFonts w:cs="Arial"/>
        </w:rPr>
      </w:pPr>
      <w:r w:rsidRPr="004A1924">
        <w:rPr>
          <w:rFonts w:cs="Arial"/>
        </w:rPr>
        <w:br w:type="page"/>
      </w:r>
      <w:r w:rsidR="001949BD" w:rsidRPr="004A1924">
        <w:rPr>
          <w:rFonts w:cs="Arial"/>
        </w:rPr>
        <w:lastRenderedPageBreak/>
        <w:t>TABLE OF CONTENTS</w:t>
      </w:r>
    </w:p>
    <w:p w14:paraId="6678A617" w14:textId="77777777" w:rsidR="001949BD" w:rsidRPr="004A1924" w:rsidRDefault="001949BD" w:rsidP="001949BD">
      <w:pPr>
        <w:tabs>
          <w:tab w:val="right" w:pos="8640"/>
        </w:tabs>
        <w:rPr>
          <w:rFonts w:cs="Arial"/>
        </w:rPr>
      </w:pPr>
    </w:p>
    <w:p w14:paraId="3D88A3C9"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3FF9D430" w14:textId="7ACB8461" w:rsidR="006956D5" w:rsidRDefault="003631F0">
      <w:pPr>
        <w:pStyle w:val="TOC1"/>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64018306" w:history="1">
        <w:r w:rsidR="006956D5" w:rsidRPr="003B61BD">
          <w:rPr>
            <w:rStyle w:val="Hyperlink"/>
            <w:noProof/>
          </w:rPr>
          <w:t>ACKNOWLEDGMENTS</w:t>
        </w:r>
        <w:r w:rsidR="006956D5">
          <w:rPr>
            <w:noProof/>
            <w:webHidden/>
          </w:rPr>
          <w:tab/>
        </w:r>
        <w:r w:rsidR="006956D5">
          <w:rPr>
            <w:noProof/>
            <w:webHidden/>
          </w:rPr>
          <w:fldChar w:fldCharType="begin"/>
        </w:r>
        <w:r w:rsidR="006956D5">
          <w:rPr>
            <w:noProof/>
            <w:webHidden/>
          </w:rPr>
          <w:instrText xml:space="preserve"> PAGEREF _Toc64018306 \h </w:instrText>
        </w:r>
        <w:r w:rsidR="006956D5">
          <w:rPr>
            <w:noProof/>
            <w:webHidden/>
          </w:rPr>
        </w:r>
        <w:r w:rsidR="006956D5">
          <w:rPr>
            <w:noProof/>
            <w:webHidden/>
          </w:rPr>
          <w:fldChar w:fldCharType="separate"/>
        </w:r>
        <w:r w:rsidR="006956D5">
          <w:rPr>
            <w:noProof/>
            <w:webHidden/>
          </w:rPr>
          <w:t>4</w:t>
        </w:r>
        <w:r w:rsidR="006956D5">
          <w:rPr>
            <w:noProof/>
            <w:webHidden/>
          </w:rPr>
          <w:fldChar w:fldCharType="end"/>
        </w:r>
      </w:hyperlink>
    </w:p>
    <w:p w14:paraId="6E4DFF77" w14:textId="5409DFBC" w:rsidR="006956D5" w:rsidRDefault="00990DA2">
      <w:pPr>
        <w:pStyle w:val="TOC1"/>
        <w:rPr>
          <w:rFonts w:asciiTheme="minorHAnsi" w:eastAsiaTheme="minorEastAsia" w:hAnsiTheme="minorHAnsi" w:cstheme="minorBidi"/>
          <w:noProof/>
          <w:color w:val="auto"/>
          <w:sz w:val="22"/>
          <w:szCs w:val="22"/>
        </w:rPr>
      </w:pPr>
      <w:hyperlink w:anchor="_Toc64018307" w:history="1">
        <w:r w:rsidR="006956D5" w:rsidRPr="003B61BD">
          <w:rPr>
            <w:rStyle w:val="Hyperlink"/>
            <w:rFonts w:cs="Arial"/>
            <w:noProof/>
          </w:rPr>
          <w:t>LIST OF TABLES</w:t>
        </w:r>
        <w:r w:rsidR="006956D5">
          <w:rPr>
            <w:noProof/>
            <w:webHidden/>
          </w:rPr>
          <w:tab/>
        </w:r>
        <w:r w:rsidR="006956D5">
          <w:rPr>
            <w:noProof/>
            <w:webHidden/>
          </w:rPr>
          <w:fldChar w:fldCharType="begin"/>
        </w:r>
        <w:r w:rsidR="006956D5">
          <w:rPr>
            <w:noProof/>
            <w:webHidden/>
          </w:rPr>
          <w:instrText xml:space="preserve"> PAGEREF _Toc64018307 \h </w:instrText>
        </w:r>
        <w:r w:rsidR="006956D5">
          <w:rPr>
            <w:noProof/>
            <w:webHidden/>
          </w:rPr>
        </w:r>
        <w:r w:rsidR="006956D5">
          <w:rPr>
            <w:noProof/>
            <w:webHidden/>
          </w:rPr>
          <w:fldChar w:fldCharType="separate"/>
        </w:r>
        <w:r w:rsidR="006956D5">
          <w:rPr>
            <w:noProof/>
            <w:webHidden/>
          </w:rPr>
          <w:t>7</w:t>
        </w:r>
        <w:r w:rsidR="006956D5">
          <w:rPr>
            <w:noProof/>
            <w:webHidden/>
          </w:rPr>
          <w:fldChar w:fldCharType="end"/>
        </w:r>
      </w:hyperlink>
    </w:p>
    <w:p w14:paraId="414E63C1" w14:textId="29D933BF" w:rsidR="006956D5" w:rsidRDefault="00990DA2">
      <w:pPr>
        <w:pStyle w:val="TOC1"/>
        <w:rPr>
          <w:rFonts w:asciiTheme="minorHAnsi" w:eastAsiaTheme="minorEastAsia" w:hAnsiTheme="minorHAnsi" w:cstheme="minorBidi"/>
          <w:noProof/>
          <w:color w:val="auto"/>
          <w:sz w:val="22"/>
          <w:szCs w:val="22"/>
        </w:rPr>
      </w:pPr>
      <w:hyperlink w:anchor="_Toc64018308" w:history="1">
        <w:r w:rsidR="006956D5" w:rsidRPr="003B61BD">
          <w:rPr>
            <w:rStyle w:val="Hyperlink"/>
            <w:rFonts w:cs="Arial"/>
            <w:noProof/>
          </w:rPr>
          <w:t>LIST OF FIGURES</w:t>
        </w:r>
        <w:r w:rsidR="006956D5">
          <w:rPr>
            <w:noProof/>
            <w:webHidden/>
          </w:rPr>
          <w:tab/>
        </w:r>
        <w:r w:rsidR="006956D5">
          <w:rPr>
            <w:noProof/>
            <w:webHidden/>
          </w:rPr>
          <w:fldChar w:fldCharType="begin"/>
        </w:r>
        <w:r w:rsidR="006956D5">
          <w:rPr>
            <w:noProof/>
            <w:webHidden/>
          </w:rPr>
          <w:instrText xml:space="preserve"> PAGEREF _Toc64018308 \h </w:instrText>
        </w:r>
        <w:r w:rsidR="006956D5">
          <w:rPr>
            <w:noProof/>
            <w:webHidden/>
          </w:rPr>
        </w:r>
        <w:r w:rsidR="006956D5">
          <w:rPr>
            <w:noProof/>
            <w:webHidden/>
          </w:rPr>
          <w:fldChar w:fldCharType="separate"/>
        </w:r>
        <w:r w:rsidR="006956D5">
          <w:rPr>
            <w:noProof/>
            <w:webHidden/>
          </w:rPr>
          <w:t>8</w:t>
        </w:r>
        <w:r w:rsidR="006956D5">
          <w:rPr>
            <w:noProof/>
            <w:webHidden/>
          </w:rPr>
          <w:fldChar w:fldCharType="end"/>
        </w:r>
      </w:hyperlink>
    </w:p>
    <w:p w14:paraId="7755AFC3" w14:textId="39623981" w:rsidR="006956D5" w:rsidRDefault="00990DA2">
      <w:pPr>
        <w:pStyle w:val="TOC1"/>
        <w:rPr>
          <w:rFonts w:asciiTheme="minorHAnsi" w:eastAsiaTheme="minorEastAsia" w:hAnsiTheme="minorHAnsi" w:cstheme="minorBidi"/>
          <w:noProof/>
          <w:color w:val="auto"/>
          <w:sz w:val="22"/>
          <w:szCs w:val="22"/>
        </w:rPr>
      </w:pPr>
      <w:hyperlink w:anchor="_Toc64018309" w:history="1">
        <w:r w:rsidR="006956D5" w:rsidRPr="003B61BD">
          <w:rPr>
            <w:rStyle w:val="Hyperlink"/>
            <w:rFonts w:cs="Arial"/>
            <w:noProof/>
          </w:rPr>
          <w:t>LIST OF ABBREVIATIONS</w:t>
        </w:r>
        <w:r w:rsidR="006956D5">
          <w:rPr>
            <w:noProof/>
            <w:webHidden/>
          </w:rPr>
          <w:tab/>
        </w:r>
        <w:r w:rsidR="006956D5">
          <w:rPr>
            <w:noProof/>
            <w:webHidden/>
          </w:rPr>
          <w:fldChar w:fldCharType="begin"/>
        </w:r>
        <w:r w:rsidR="006956D5">
          <w:rPr>
            <w:noProof/>
            <w:webHidden/>
          </w:rPr>
          <w:instrText xml:space="preserve"> PAGEREF _Toc64018309 \h </w:instrText>
        </w:r>
        <w:r w:rsidR="006956D5">
          <w:rPr>
            <w:noProof/>
            <w:webHidden/>
          </w:rPr>
        </w:r>
        <w:r w:rsidR="006956D5">
          <w:rPr>
            <w:noProof/>
            <w:webHidden/>
          </w:rPr>
          <w:fldChar w:fldCharType="separate"/>
        </w:r>
        <w:r w:rsidR="006956D5">
          <w:rPr>
            <w:noProof/>
            <w:webHidden/>
          </w:rPr>
          <w:t>11</w:t>
        </w:r>
        <w:r w:rsidR="006956D5">
          <w:rPr>
            <w:noProof/>
            <w:webHidden/>
          </w:rPr>
          <w:fldChar w:fldCharType="end"/>
        </w:r>
      </w:hyperlink>
    </w:p>
    <w:p w14:paraId="2D44C513" w14:textId="029C4A1E" w:rsidR="006956D5" w:rsidRDefault="00990DA2">
      <w:pPr>
        <w:pStyle w:val="TOC1"/>
        <w:rPr>
          <w:rStyle w:val="Hyperlink"/>
          <w:noProof/>
        </w:rPr>
      </w:pPr>
      <w:hyperlink w:anchor="_Toc64018310" w:history="1">
        <w:r w:rsidR="006956D5" w:rsidRPr="003B61BD">
          <w:rPr>
            <w:rStyle w:val="Hyperlink"/>
            <w:noProof/>
          </w:rPr>
          <w:t>ABSTRACT</w:t>
        </w:r>
        <w:r w:rsidR="006956D5">
          <w:rPr>
            <w:noProof/>
            <w:webHidden/>
          </w:rPr>
          <w:tab/>
        </w:r>
        <w:r w:rsidR="006956D5">
          <w:rPr>
            <w:noProof/>
            <w:webHidden/>
          </w:rPr>
          <w:fldChar w:fldCharType="begin"/>
        </w:r>
        <w:r w:rsidR="006956D5">
          <w:rPr>
            <w:noProof/>
            <w:webHidden/>
          </w:rPr>
          <w:instrText xml:space="preserve"> PAGEREF _Toc64018310 \h </w:instrText>
        </w:r>
        <w:r w:rsidR="006956D5">
          <w:rPr>
            <w:noProof/>
            <w:webHidden/>
          </w:rPr>
        </w:r>
        <w:r w:rsidR="006956D5">
          <w:rPr>
            <w:noProof/>
            <w:webHidden/>
          </w:rPr>
          <w:fldChar w:fldCharType="separate"/>
        </w:r>
        <w:r w:rsidR="006956D5">
          <w:rPr>
            <w:noProof/>
            <w:webHidden/>
          </w:rPr>
          <w:t>12</w:t>
        </w:r>
        <w:r w:rsidR="006956D5">
          <w:rPr>
            <w:noProof/>
            <w:webHidden/>
          </w:rPr>
          <w:fldChar w:fldCharType="end"/>
        </w:r>
      </w:hyperlink>
    </w:p>
    <w:p w14:paraId="4B0DE556" w14:textId="77777777" w:rsidR="006956D5" w:rsidRPr="003F5807" w:rsidRDefault="006956D5" w:rsidP="006956D5">
      <w:pPr>
        <w:rPr>
          <w:rFonts w:eastAsiaTheme="minorEastAsia"/>
        </w:rPr>
      </w:pPr>
      <w:r>
        <w:rPr>
          <w:rFonts w:eastAsiaTheme="minorEastAsia"/>
        </w:rPr>
        <w:t>CHAPTER</w:t>
      </w:r>
    </w:p>
    <w:p w14:paraId="40D42502" w14:textId="77777777" w:rsidR="006956D5" w:rsidRPr="006956D5" w:rsidRDefault="006956D5" w:rsidP="006956D5">
      <w:pPr>
        <w:rPr>
          <w:rFonts w:eastAsiaTheme="minorEastAsia"/>
        </w:rPr>
      </w:pPr>
    </w:p>
    <w:p w14:paraId="42493FD8" w14:textId="402E5FFD" w:rsidR="006956D5" w:rsidRDefault="006956D5">
      <w:pPr>
        <w:pStyle w:val="TOC1"/>
        <w:rPr>
          <w:rFonts w:asciiTheme="minorHAnsi" w:eastAsiaTheme="minorEastAsia" w:hAnsiTheme="minorHAnsi" w:cstheme="minorBidi"/>
          <w:noProof/>
          <w:color w:val="auto"/>
          <w:sz w:val="22"/>
          <w:szCs w:val="22"/>
        </w:rPr>
      </w:pPr>
      <w:r>
        <w:rPr>
          <w:rStyle w:val="Hyperlink"/>
          <w:noProof/>
        </w:rPr>
        <w:t>1</w:t>
      </w:r>
      <w:r>
        <w:rPr>
          <w:rStyle w:val="Hyperlink"/>
          <w:noProof/>
        </w:rPr>
        <w:tab/>
      </w:r>
      <w:hyperlink w:anchor="_Toc64018311" w:history="1">
        <w:r w:rsidRPr="003B61BD">
          <w:rPr>
            <w:rStyle w:val="Hyperlink"/>
            <w:noProof/>
          </w:rPr>
          <w:t>ESTABLISHING A PROGRESSIVE DATA MANAGEMENT WORKFLOW FOR BIOLOGICAL DATA TO INFORM ADAPTIVE MANAGEMENT DECISIONS</w:t>
        </w:r>
        <w:r>
          <w:rPr>
            <w:noProof/>
            <w:webHidden/>
          </w:rPr>
          <w:tab/>
        </w:r>
        <w:r>
          <w:rPr>
            <w:noProof/>
            <w:webHidden/>
          </w:rPr>
          <w:fldChar w:fldCharType="begin"/>
        </w:r>
        <w:r>
          <w:rPr>
            <w:noProof/>
            <w:webHidden/>
          </w:rPr>
          <w:instrText xml:space="preserve"> PAGEREF _Toc64018311 \h </w:instrText>
        </w:r>
        <w:r>
          <w:rPr>
            <w:noProof/>
            <w:webHidden/>
          </w:rPr>
        </w:r>
        <w:r>
          <w:rPr>
            <w:noProof/>
            <w:webHidden/>
          </w:rPr>
          <w:fldChar w:fldCharType="separate"/>
        </w:r>
        <w:r>
          <w:rPr>
            <w:noProof/>
            <w:webHidden/>
          </w:rPr>
          <w:t>14</w:t>
        </w:r>
        <w:r>
          <w:rPr>
            <w:noProof/>
            <w:webHidden/>
          </w:rPr>
          <w:fldChar w:fldCharType="end"/>
        </w:r>
      </w:hyperlink>
    </w:p>
    <w:p w14:paraId="0F23286C" w14:textId="1D6B206A" w:rsidR="006956D5" w:rsidRDefault="00990DA2">
      <w:pPr>
        <w:pStyle w:val="TOC2"/>
        <w:rPr>
          <w:rFonts w:asciiTheme="minorHAnsi" w:eastAsiaTheme="minorEastAsia" w:hAnsiTheme="minorHAnsi" w:cstheme="minorBidi"/>
          <w:noProof/>
          <w:color w:val="auto"/>
          <w:sz w:val="22"/>
          <w:szCs w:val="22"/>
        </w:rPr>
      </w:pPr>
      <w:hyperlink w:anchor="_Toc64018312" w:history="1">
        <w:r w:rsidR="006956D5" w:rsidRPr="003B61BD">
          <w:rPr>
            <w:rStyle w:val="Hyperlink"/>
            <w:noProof/>
          </w:rPr>
          <w:t>Int</w:t>
        </w:r>
        <w:r w:rsidR="000E69A8">
          <w:rPr>
            <w:rStyle w:val="Hyperlink"/>
            <w:noProof/>
          </w:rPr>
          <w:t>r</w:t>
        </w:r>
        <w:r w:rsidR="006956D5" w:rsidRPr="003B61BD">
          <w:rPr>
            <w:rStyle w:val="Hyperlink"/>
            <w:noProof/>
          </w:rPr>
          <w:t>oduction</w:t>
        </w:r>
        <w:r w:rsidR="006956D5">
          <w:rPr>
            <w:noProof/>
            <w:webHidden/>
          </w:rPr>
          <w:tab/>
        </w:r>
        <w:r w:rsidR="006956D5">
          <w:rPr>
            <w:noProof/>
            <w:webHidden/>
          </w:rPr>
          <w:fldChar w:fldCharType="begin"/>
        </w:r>
        <w:r w:rsidR="006956D5">
          <w:rPr>
            <w:noProof/>
            <w:webHidden/>
          </w:rPr>
          <w:instrText xml:space="preserve"> PAGEREF _Toc64018312 \h </w:instrText>
        </w:r>
        <w:r w:rsidR="006956D5">
          <w:rPr>
            <w:noProof/>
            <w:webHidden/>
          </w:rPr>
        </w:r>
        <w:r w:rsidR="006956D5">
          <w:rPr>
            <w:noProof/>
            <w:webHidden/>
          </w:rPr>
          <w:fldChar w:fldCharType="separate"/>
        </w:r>
        <w:r w:rsidR="006956D5">
          <w:rPr>
            <w:noProof/>
            <w:webHidden/>
          </w:rPr>
          <w:t>14</w:t>
        </w:r>
        <w:r w:rsidR="006956D5">
          <w:rPr>
            <w:noProof/>
            <w:webHidden/>
          </w:rPr>
          <w:fldChar w:fldCharType="end"/>
        </w:r>
      </w:hyperlink>
    </w:p>
    <w:p w14:paraId="52D280BD" w14:textId="0BA2879E" w:rsidR="006956D5" w:rsidRDefault="00990DA2">
      <w:pPr>
        <w:pStyle w:val="TOC3"/>
        <w:rPr>
          <w:rFonts w:asciiTheme="minorHAnsi" w:eastAsiaTheme="minorEastAsia" w:hAnsiTheme="minorHAnsi" w:cstheme="minorBidi"/>
          <w:noProof/>
          <w:color w:val="auto"/>
          <w:sz w:val="22"/>
          <w:szCs w:val="22"/>
        </w:rPr>
      </w:pPr>
      <w:hyperlink w:anchor="_Toc64018313" w:history="1">
        <w:r w:rsidR="006956D5" w:rsidRPr="003B61BD">
          <w:rPr>
            <w:rStyle w:val="Hyperlink"/>
            <w:noProof/>
          </w:rPr>
          <w:t>Terminology</w:t>
        </w:r>
        <w:r w:rsidR="006956D5">
          <w:rPr>
            <w:noProof/>
            <w:webHidden/>
          </w:rPr>
          <w:tab/>
        </w:r>
        <w:r w:rsidR="006956D5">
          <w:rPr>
            <w:noProof/>
            <w:webHidden/>
          </w:rPr>
          <w:fldChar w:fldCharType="begin"/>
        </w:r>
        <w:r w:rsidR="006956D5">
          <w:rPr>
            <w:noProof/>
            <w:webHidden/>
          </w:rPr>
          <w:instrText xml:space="preserve"> PAGEREF _Toc64018313 \h </w:instrText>
        </w:r>
        <w:r w:rsidR="006956D5">
          <w:rPr>
            <w:noProof/>
            <w:webHidden/>
          </w:rPr>
        </w:r>
        <w:r w:rsidR="006956D5">
          <w:rPr>
            <w:noProof/>
            <w:webHidden/>
          </w:rPr>
          <w:fldChar w:fldCharType="separate"/>
        </w:r>
        <w:r w:rsidR="006956D5">
          <w:rPr>
            <w:noProof/>
            <w:webHidden/>
          </w:rPr>
          <w:t>16</w:t>
        </w:r>
        <w:r w:rsidR="006956D5">
          <w:rPr>
            <w:noProof/>
            <w:webHidden/>
          </w:rPr>
          <w:fldChar w:fldCharType="end"/>
        </w:r>
      </w:hyperlink>
    </w:p>
    <w:p w14:paraId="70A1B3C4" w14:textId="5E7D952A" w:rsidR="006956D5" w:rsidRDefault="00990DA2">
      <w:pPr>
        <w:pStyle w:val="TOC4"/>
        <w:rPr>
          <w:rFonts w:asciiTheme="minorHAnsi" w:eastAsiaTheme="minorEastAsia" w:hAnsiTheme="minorHAnsi" w:cstheme="minorBidi"/>
          <w:noProof/>
          <w:color w:val="auto"/>
          <w:sz w:val="22"/>
          <w:szCs w:val="22"/>
        </w:rPr>
      </w:pPr>
      <w:hyperlink w:anchor="_Toc64018314" w:history="1">
        <w:r w:rsidR="006956D5" w:rsidRPr="003B61BD">
          <w:rPr>
            <w:rStyle w:val="Hyperlink"/>
            <w:noProof/>
          </w:rPr>
          <w:t>“Living data”</w:t>
        </w:r>
        <w:r w:rsidR="006956D5">
          <w:rPr>
            <w:noProof/>
            <w:webHidden/>
          </w:rPr>
          <w:tab/>
        </w:r>
        <w:r w:rsidR="006956D5">
          <w:rPr>
            <w:noProof/>
            <w:webHidden/>
          </w:rPr>
          <w:fldChar w:fldCharType="begin"/>
        </w:r>
        <w:r w:rsidR="006956D5">
          <w:rPr>
            <w:noProof/>
            <w:webHidden/>
          </w:rPr>
          <w:instrText xml:space="preserve"> PAGEREF _Toc64018314 \h </w:instrText>
        </w:r>
        <w:r w:rsidR="006956D5">
          <w:rPr>
            <w:noProof/>
            <w:webHidden/>
          </w:rPr>
        </w:r>
        <w:r w:rsidR="006956D5">
          <w:rPr>
            <w:noProof/>
            <w:webHidden/>
          </w:rPr>
          <w:fldChar w:fldCharType="separate"/>
        </w:r>
        <w:r w:rsidR="006956D5">
          <w:rPr>
            <w:noProof/>
            <w:webHidden/>
          </w:rPr>
          <w:t>16</w:t>
        </w:r>
        <w:r w:rsidR="006956D5">
          <w:rPr>
            <w:noProof/>
            <w:webHidden/>
          </w:rPr>
          <w:fldChar w:fldCharType="end"/>
        </w:r>
      </w:hyperlink>
    </w:p>
    <w:p w14:paraId="067A4FA2" w14:textId="3B4ED22D" w:rsidR="006956D5" w:rsidRDefault="00990DA2">
      <w:pPr>
        <w:pStyle w:val="TOC4"/>
        <w:rPr>
          <w:rFonts w:asciiTheme="minorHAnsi" w:eastAsiaTheme="minorEastAsia" w:hAnsiTheme="minorHAnsi" w:cstheme="minorBidi"/>
          <w:noProof/>
          <w:color w:val="auto"/>
          <w:sz w:val="22"/>
          <w:szCs w:val="22"/>
        </w:rPr>
      </w:pPr>
      <w:hyperlink w:anchor="_Toc64018315" w:history="1">
        <w:r w:rsidR="006956D5" w:rsidRPr="003B61BD">
          <w:rPr>
            <w:rStyle w:val="Hyperlink"/>
            <w:rFonts w:eastAsia="Calibri"/>
            <w:noProof/>
          </w:rPr>
          <w:t>Adaptive management</w:t>
        </w:r>
        <w:r w:rsidR="006956D5">
          <w:rPr>
            <w:noProof/>
            <w:webHidden/>
          </w:rPr>
          <w:tab/>
        </w:r>
        <w:r w:rsidR="006956D5">
          <w:rPr>
            <w:noProof/>
            <w:webHidden/>
          </w:rPr>
          <w:fldChar w:fldCharType="begin"/>
        </w:r>
        <w:r w:rsidR="006956D5">
          <w:rPr>
            <w:noProof/>
            <w:webHidden/>
          </w:rPr>
          <w:instrText xml:space="preserve"> PAGEREF _Toc64018315 \h </w:instrText>
        </w:r>
        <w:r w:rsidR="006956D5">
          <w:rPr>
            <w:noProof/>
            <w:webHidden/>
          </w:rPr>
        </w:r>
        <w:r w:rsidR="006956D5">
          <w:rPr>
            <w:noProof/>
            <w:webHidden/>
          </w:rPr>
          <w:fldChar w:fldCharType="separate"/>
        </w:r>
        <w:r w:rsidR="006956D5">
          <w:rPr>
            <w:noProof/>
            <w:webHidden/>
          </w:rPr>
          <w:t>17</w:t>
        </w:r>
        <w:r w:rsidR="006956D5">
          <w:rPr>
            <w:noProof/>
            <w:webHidden/>
          </w:rPr>
          <w:fldChar w:fldCharType="end"/>
        </w:r>
      </w:hyperlink>
    </w:p>
    <w:p w14:paraId="1D4D9CD8" w14:textId="57B1D1FB" w:rsidR="006956D5" w:rsidRDefault="00990DA2">
      <w:pPr>
        <w:pStyle w:val="TOC4"/>
        <w:rPr>
          <w:rFonts w:asciiTheme="minorHAnsi" w:eastAsiaTheme="minorEastAsia" w:hAnsiTheme="minorHAnsi" w:cstheme="minorBidi"/>
          <w:noProof/>
          <w:color w:val="auto"/>
          <w:sz w:val="22"/>
          <w:szCs w:val="22"/>
        </w:rPr>
      </w:pPr>
      <w:hyperlink w:anchor="_Toc64018316" w:history="1">
        <w:r w:rsidR="006956D5" w:rsidRPr="003B61BD">
          <w:rPr>
            <w:rStyle w:val="Hyperlink"/>
            <w:rFonts w:eastAsia="Calibri"/>
            <w:noProof/>
          </w:rPr>
          <w:t>Version control</w:t>
        </w:r>
        <w:r w:rsidR="006956D5">
          <w:rPr>
            <w:noProof/>
            <w:webHidden/>
          </w:rPr>
          <w:tab/>
        </w:r>
        <w:r w:rsidR="006956D5">
          <w:rPr>
            <w:noProof/>
            <w:webHidden/>
          </w:rPr>
          <w:fldChar w:fldCharType="begin"/>
        </w:r>
        <w:r w:rsidR="006956D5">
          <w:rPr>
            <w:noProof/>
            <w:webHidden/>
          </w:rPr>
          <w:instrText xml:space="preserve"> PAGEREF _Toc64018316 \h </w:instrText>
        </w:r>
        <w:r w:rsidR="006956D5">
          <w:rPr>
            <w:noProof/>
            <w:webHidden/>
          </w:rPr>
        </w:r>
        <w:r w:rsidR="006956D5">
          <w:rPr>
            <w:noProof/>
            <w:webHidden/>
          </w:rPr>
          <w:fldChar w:fldCharType="separate"/>
        </w:r>
        <w:r w:rsidR="006956D5">
          <w:rPr>
            <w:noProof/>
            <w:webHidden/>
          </w:rPr>
          <w:t>17</w:t>
        </w:r>
        <w:r w:rsidR="006956D5">
          <w:rPr>
            <w:noProof/>
            <w:webHidden/>
          </w:rPr>
          <w:fldChar w:fldCharType="end"/>
        </w:r>
      </w:hyperlink>
    </w:p>
    <w:p w14:paraId="4586DDA4" w14:textId="7E097E81" w:rsidR="006956D5" w:rsidRDefault="00990DA2">
      <w:pPr>
        <w:pStyle w:val="TOC2"/>
        <w:rPr>
          <w:rFonts w:asciiTheme="minorHAnsi" w:eastAsiaTheme="minorEastAsia" w:hAnsiTheme="minorHAnsi" w:cstheme="minorBidi"/>
          <w:noProof/>
          <w:color w:val="auto"/>
          <w:sz w:val="22"/>
          <w:szCs w:val="22"/>
        </w:rPr>
      </w:pPr>
      <w:hyperlink w:anchor="_Toc64018317" w:history="1">
        <w:r w:rsidR="006956D5" w:rsidRPr="003B61BD">
          <w:rPr>
            <w:rStyle w:val="Hyperlink"/>
            <w:rFonts w:eastAsia="Calibri"/>
            <w:noProof/>
          </w:rPr>
          <w:t>Data Types</w:t>
        </w:r>
        <w:r w:rsidR="006956D5">
          <w:rPr>
            <w:noProof/>
            <w:webHidden/>
          </w:rPr>
          <w:tab/>
        </w:r>
        <w:r w:rsidR="006956D5">
          <w:rPr>
            <w:noProof/>
            <w:webHidden/>
          </w:rPr>
          <w:fldChar w:fldCharType="begin"/>
        </w:r>
        <w:r w:rsidR="006956D5">
          <w:rPr>
            <w:noProof/>
            <w:webHidden/>
          </w:rPr>
          <w:instrText xml:space="preserve"> PAGEREF _Toc64018317 \h </w:instrText>
        </w:r>
        <w:r w:rsidR="006956D5">
          <w:rPr>
            <w:noProof/>
            <w:webHidden/>
          </w:rPr>
        </w:r>
        <w:r w:rsidR="006956D5">
          <w:rPr>
            <w:noProof/>
            <w:webHidden/>
          </w:rPr>
          <w:fldChar w:fldCharType="separate"/>
        </w:r>
        <w:r w:rsidR="006956D5">
          <w:rPr>
            <w:noProof/>
            <w:webHidden/>
          </w:rPr>
          <w:t>18</w:t>
        </w:r>
        <w:r w:rsidR="006956D5">
          <w:rPr>
            <w:noProof/>
            <w:webHidden/>
          </w:rPr>
          <w:fldChar w:fldCharType="end"/>
        </w:r>
      </w:hyperlink>
    </w:p>
    <w:p w14:paraId="61F1A7E1" w14:textId="393BC71F" w:rsidR="006956D5" w:rsidRDefault="00990DA2">
      <w:pPr>
        <w:pStyle w:val="TOC3"/>
        <w:rPr>
          <w:rFonts w:asciiTheme="minorHAnsi" w:eastAsiaTheme="minorEastAsia" w:hAnsiTheme="minorHAnsi" w:cstheme="minorBidi"/>
          <w:noProof/>
          <w:color w:val="auto"/>
          <w:sz w:val="22"/>
          <w:szCs w:val="22"/>
        </w:rPr>
      </w:pPr>
      <w:hyperlink w:anchor="_Toc64018318" w:history="1">
        <w:r w:rsidR="006956D5" w:rsidRPr="003B61BD">
          <w:rPr>
            <w:rStyle w:val="Hyperlink"/>
            <w:rFonts w:eastAsia="Calibri"/>
            <w:noProof/>
          </w:rPr>
          <w:t>The LCR Project Data Types</w:t>
        </w:r>
        <w:r w:rsidR="006956D5">
          <w:rPr>
            <w:noProof/>
            <w:webHidden/>
          </w:rPr>
          <w:tab/>
        </w:r>
        <w:r w:rsidR="006956D5">
          <w:rPr>
            <w:noProof/>
            <w:webHidden/>
          </w:rPr>
          <w:fldChar w:fldCharType="begin"/>
        </w:r>
        <w:r w:rsidR="006956D5">
          <w:rPr>
            <w:noProof/>
            <w:webHidden/>
          </w:rPr>
          <w:instrText xml:space="preserve"> PAGEREF _Toc64018318 \h </w:instrText>
        </w:r>
        <w:r w:rsidR="006956D5">
          <w:rPr>
            <w:noProof/>
            <w:webHidden/>
          </w:rPr>
        </w:r>
        <w:r w:rsidR="006956D5">
          <w:rPr>
            <w:noProof/>
            <w:webHidden/>
          </w:rPr>
          <w:fldChar w:fldCharType="separate"/>
        </w:r>
        <w:r w:rsidR="006956D5">
          <w:rPr>
            <w:noProof/>
            <w:webHidden/>
          </w:rPr>
          <w:t>18</w:t>
        </w:r>
        <w:r w:rsidR="006956D5">
          <w:rPr>
            <w:noProof/>
            <w:webHidden/>
          </w:rPr>
          <w:fldChar w:fldCharType="end"/>
        </w:r>
      </w:hyperlink>
    </w:p>
    <w:p w14:paraId="0EC251A3" w14:textId="5D8CB737" w:rsidR="006956D5" w:rsidRDefault="00990DA2">
      <w:pPr>
        <w:pStyle w:val="TOC4"/>
        <w:rPr>
          <w:rFonts w:asciiTheme="minorHAnsi" w:eastAsiaTheme="minorEastAsia" w:hAnsiTheme="minorHAnsi" w:cstheme="minorBidi"/>
          <w:noProof/>
          <w:color w:val="auto"/>
          <w:sz w:val="22"/>
          <w:szCs w:val="22"/>
        </w:rPr>
      </w:pPr>
      <w:hyperlink w:anchor="_Toc64018319" w:history="1">
        <w:r w:rsidR="006956D5" w:rsidRPr="003B61BD">
          <w:rPr>
            <w:rStyle w:val="Hyperlink"/>
            <w:rFonts w:eastAsia="Calibri"/>
            <w:noProof/>
          </w:rPr>
          <w:t>LCR project naming conventions</w:t>
        </w:r>
        <w:r w:rsidR="006956D5">
          <w:rPr>
            <w:noProof/>
            <w:webHidden/>
          </w:rPr>
          <w:tab/>
        </w:r>
        <w:r w:rsidR="006956D5">
          <w:rPr>
            <w:noProof/>
            <w:webHidden/>
          </w:rPr>
          <w:fldChar w:fldCharType="begin"/>
        </w:r>
        <w:r w:rsidR="006956D5">
          <w:rPr>
            <w:noProof/>
            <w:webHidden/>
          </w:rPr>
          <w:instrText xml:space="preserve"> PAGEREF _Toc64018319 \h </w:instrText>
        </w:r>
        <w:r w:rsidR="006956D5">
          <w:rPr>
            <w:noProof/>
            <w:webHidden/>
          </w:rPr>
        </w:r>
        <w:r w:rsidR="006956D5">
          <w:rPr>
            <w:noProof/>
            <w:webHidden/>
          </w:rPr>
          <w:fldChar w:fldCharType="separate"/>
        </w:r>
        <w:r w:rsidR="006956D5">
          <w:rPr>
            <w:noProof/>
            <w:webHidden/>
          </w:rPr>
          <w:t>19</w:t>
        </w:r>
        <w:r w:rsidR="006956D5">
          <w:rPr>
            <w:noProof/>
            <w:webHidden/>
          </w:rPr>
          <w:fldChar w:fldCharType="end"/>
        </w:r>
      </w:hyperlink>
    </w:p>
    <w:p w14:paraId="4FC28719" w14:textId="22038FA4" w:rsidR="006956D5" w:rsidRDefault="00990DA2">
      <w:pPr>
        <w:pStyle w:val="TOC4"/>
        <w:rPr>
          <w:rFonts w:asciiTheme="minorHAnsi" w:eastAsiaTheme="minorEastAsia" w:hAnsiTheme="minorHAnsi" w:cstheme="minorBidi"/>
          <w:noProof/>
          <w:color w:val="auto"/>
          <w:sz w:val="22"/>
          <w:szCs w:val="22"/>
        </w:rPr>
      </w:pPr>
      <w:hyperlink w:anchor="_Toc64018320" w:history="1">
        <w:r w:rsidR="006956D5" w:rsidRPr="003B61BD">
          <w:rPr>
            <w:rStyle w:val="Hyperlink"/>
            <w:rFonts w:eastAsia="Calibri"/>
            <w:noProof/>
          </w:rPr>
          <w:t>Water quality data from autonomous sensors</w:t>
        </w:r>
        <w:r w:rsidR="006956D5">
          <w:rPr>
            <w:noProof/>
            <w:webHidden/>
          </w:rPr>
          <w:tab/>
        </w:r>
        <w:r w:rsidR="006956D5">
          <w:rPr>
            <w:noProof/>
            <w:webHidden/>
          </w:rPr>
          <w:fldChar w:fldCharType="begin"/>
        </w:r>
        <w:r w:rsidR="006956D5">
          <w:rPr>
            <w:noProof/>
            <w:webHidden/>
          </w:rPr>
          <w:instrText xml:space="preserve"> PAGEREF _Toc64018320 \h </w:instrText>
        </w:r>
        <w:r w:rsidR="006956D5">
          <w:rPr>
            <w:noProof/>
            <w:webHidden/>
          </w:rPr>
        </w:r>
        <w:r w:rsidR="006956D5">
          <w:rPr>
            <w:noProof/>
            <w:webHidden/>
          </w:rPr>
          <w:fldChar w:fldCharType="separate"/>
        </w:r>
        <w:r w:rsidR="006956D5">
          <w:rPr>
            <w:noProof/>
            <w:webHidden/>
          </w:rPr>
          <w:t>20</w:t>
        </w:r>
        <w:r w:rsidR="006956D5">
          <w:rPr>
            <w:noProof/>
            <w:webHidden/>
          </w:rPr>
          <w:fldChar w:fldCharType="end"/>
        </w:r>
      </w:hyperlink>
    </w:p>
    <w:p w14:paraId="74C59C5A" w14:textId="65AE426D" w:rsidR="006956D5" w:rsidRDefault="00990DA2">
      <w:pPr>
        <w:pStyle w:val="TOC4"/>
        <w:rPr>
          <w:rFonts w:asciiTheme="minorHAnsi" w:eastAsiaTheme="minorEastAsia" w:hAnsiTheme="minorHAnsi" w:cstheme="minorBidi"/>
          <w:noProof/>
          <w:color w:val="auto"/>
          <w:sz w:val="22"/>
          <w:szCs w:val="22"/>
        </w:rPr>
      </w:pPr>
      <w:hyperlink w:anchor="_Toc64018321" w:history="1">
        <w:r w:rsidR="006956D5" w:rsidRPr="003B61BD">
          <w:rPr>
            <w:rStyle w:val="Hyperlink"/>
            <w:rFonts w:eastAsia="Calibri"/>
            <w:noProof/>
          </w:rPr>
          <w:t>Oyster counts and measurements from field sampling by people</w:t>
        </w:r>
        <w:r w:rsidR="006956D5">
          <w:rPr>
            <w:noProof/>
            <w:webHidden/>
          </w:rPr>
          <w:tab/>
        </w:r>
        <w:r w:rsidR="006956D5">
          <w:rPr>
            <w:noProof/>
            <w:webHidden/>
          </w:rPr>
          <w:fldChar w:fldCharType="begin"/>
        </w:r>
        <w:r w:rsidR="006956D5">
          <w:rPr>
            <w:noProof/>
            <w:webHidden/>
          </w:rPr>
          <w:instrText xml:space="preserve"> PAGEREF _Toc64018321 \h </w:instrText>
        </w:r>
        <w:r w:rsidR="006956D5">
          <w:rPr>
            <w:noProof/>
            <w:webHidden/>
          </w:rPr>
        </w:r>
        <w:r w:rsidR="006956D5">
          <w:rPr>
            <w:noProof/>
            <w:webHidden/>
          </w:rPr>
          <w:fldChar w:fldCharType="separate"/>
        </w:r>
        <w:r w:rsidR="006956D5">
          <w:rPr>
            <w:noProof/>
            <w:webHidden/>
          </w:rPr>
          <w:t>20</w:t>
        </w:r>
        <w:r w:rsidR="006956D5">
          <w:rPr>
            <w:noProof/>
            <w:webHidden/>
          </w:rPr>
          <w:fldChar w:fldCharType="end"/>
        </w:r>
      </w:hyperlink>
    </w:p>
    <w:p w14:paraId="5C0C1377" w14:textId="657730A0" w:rsidR="006956D5" w:rsidRDefault="00990DA2">
      <w:pPr>
        <w:pStyle w:val="TOC4"/>
        <w:rPr>
          <w:rFonts w:asciiTheme="minorHAnsi" w:eastAsiaTheme="minorEastAsia" w:hAnsiTheme="minorHAnsi" w:cstheme="minorBidi"/>
          <w:noProof/>
          <w:color w:val="auto"/>
          <w:sz w:val="22"/>
          <w:szCs w:val="22"/>
        </w:rPr>
      </w:pPr>
      <w:hyperlink w:anchor="_Toc64018322" w:history="1">
        <w:r w:rsidR="006956D5" w:rsidRPr="003B61BD">
          <w:rPr>
            <w:rStyle w:val="Hyperlink"/>
            <w:rFonts w:eastAsia="Calibri"/>
            <w:noProof/>
          </w:rPr>
          <w:t>Water quality measured by field-crews</w:t>
        </w:r>
        <w:r w:rsidR="006956D5">
          <w:rPr>
            <w:noProof/>
            <w:webHidden/>
          </w:rPr>
          <w:tab/>
        </w:r>
        <w:r w:rsidR="006956D5">
          <w:rPr>
            <w:noProof/>
            <w:webHidden/>
          </w:rPr>
          <w:fldChar w:fldCharType="begin"/>
        </w:r>
        <w:r w:rsidR="006956D5">
          <w:rPr>
            <w:noProof/>
            <w:webHidden/>
          </w:rPr>
          <w:instrText xml:space="preserve"> PAGEREF _Toc64018322 \h </w:instrText>
        </w:r>
        <w:r w:rsidR="006956D5">
          <w:rPr>
            <w:noProof/>
            <w:webHidden/>
          </w:rPr>
        </w:r>
        <w:r w:rsidR="006956D5">
          <w:rPr>
            <w:noProof/>
            <w:webHidden/>
          </w:rPr>
          <w:fldChar w:fldCharType="separate"/>
        </w:r>
        <w:r w:rsidR="006956D5">
          <w:rPr>
            <w:noProof/>
            <w:webHidden/>
          </w:rPr>
          <w:t>21</w:t>
        </w:r>
        <w:r w:rsidR="006956D5">
          <w:rPr>
            <w:noProof/>
            <w:webHidden/>
          </w:rPr>
          <w:fldChar w:fldCharType="end"/>
        </w:r>
      </w:hyperlink>
    </w:p>
    <w:p w14:paraId="5653B64A" w14:textId="2EF01820" w:rsidR="006956D5" w:rsidRDefault="00990DA2">
      <w:pPr>
        <w:pStyle w:val="TOC2"/>
        <w:rPr>
          <w:rFonts w:asciiTheme="minorHAnsi" w:eastAsiaTheme="minorEastAsia" w:hAnsiTheme="minorHAnsi" w:cstheme="minorBidi"/>
          <w:noProof/>
          <w:color w:val="auto"/>
          <w:sz w:val="22"/>
          <w:szCs w:val="22"/>
        </w:rPr>
      </w:pPr>
      <w:hyperlink w:anchor="_Toc64018323" w:history="1">
        <w:r w:rsidR="006956D5" w:rsidRPr="003B61BD">
          <w:rPr>
            <w:rStyle w:val="Hyperlink"/>
            <w:noProof/>
          </w:rPr>
          <w:t>Establishing a Modern Data Workflow</w:t>
        </w:r>
        <w:r w:rsidR="006956D5">
          <w:rPr>
            <w:noProof/>
            <w:webHidden/>
          </w:rPr>
          <w:tab/>
        </w:r>
        <w:r w:rsidR="006956D5">
          <w:rPr>
            <w:noProof/>
            <w:webHidden/>
          </w:rPr>
          <w:fldChar w:fldCharType="begin"/>
        </w:r>
        <w:r w:rsidR="006956D5">
          <w:rPr>
            <w:noProof/>
            <w:webHidden/>
          </w:rPr>
          <w:instrText xml:space="preserve"> PAGEREF _Toc64018323 \h </w:instrText>
        </w:r>
        <w:r w:rsidR="006956D5">
          <w:rPr>
            <w:noProof/>
            <w:webHidden/>
          </w:rPr>
        </w:r>
        <w:r w:rsidR="006956D5">
          <w:rPr>
            <w:noProof/>
            <w:webHidden/>
          </w:rPr>
          <w:fldChar w:fldCharType="separate"/>
        </w:r>
        <w:r w:rsidR="006956D5">
          <w:rPr>
            <w:noProof/>
            <w:webHidden/>
          </w:rPr>
          <w:t>21</w:t>
        </w:r>
        <w:r w:rsidR="006956D5">
          <w:rPr>
            <w:noProof/>
            <w:webHidden/>
          </w:rPr>
          <w:fldChar w:fldCharType="end"/>
        </w:r>
      </w:hyperlink>
    </w:p>
    <w:p w14:paraId="64850A99" w14:textId="535FA63C" w:rsidR="006956D5" w:rsidRDefault="00990DA2">
      <w:pPr>
        <w:pStyle w:val="TOC3"/>
        <w:rPr>
          <w:rFonts w:asciiTheme="minorHAnsi" w:eastAsiaTheme="minorEastAsia" w:hAnsiTheme="minorHAnsi" w:cstheme="minorBidi"/>
          <w:noProof/>
          <w:color w:val="auto"/>
          <w:sz w:val="22"/>
          <w:szCs w:val="22"/>
        </w:rPr>
      </w:pPr>
      <w:hyperlink w:anchor="_Toc64018324" w:history="1">
        <w:r w:rsidR="006956D5" w:rsidRPr="003B61BD">
          <w:rPr>
            <w:rStyle w:val="Hyperlink"/>
            <w:rFonts w:eastAsia="Calibri"/>
            <w:noProof/>
          </w:rPr>
          <w:t>Water Quality Workflow</w:t>
        </w:r>
        <w:r w:rsidR="006956D5">
          <w:rPr>
            <w:noProof/>
            <w:webHidden/>
          </w:rPr>
          <w:tab/>
        </w:r>
        <w:r w:rsidR="006956D5">
          <w:rPr>
            <w:noProof/>
            <w:webHidden/>
          </w:rPr>
          <w:fldChar w:fldCharType="begin"/>
        </w:r>
        <w:r w:rsidR="006956D5">
          <w:rPr>
            <w:noProof/>
            <w:webHidden/>
          </w:rPr>
          <w:instrText xml:space="preserve"> PAGEREF _Toc64018324 \h </w:instrText>
        </w:r>
        <w:r w:rsidR="006956D5">
          <w:rPr>
            <w:noProof/>
            <w:webHidden/>
          </w:rPr>
        </w:r>
        <w:r w:rsidR="006956D5">
          <w:rPr>
            <w:noProof/>
            <w:webHidden/>
          </w:rPr>
          <w:fldChar w:fldCharType="separate"/>
        </w:r>
        <w:r w:rsidR="006956D5">
          <w:rPr>
            <w:noProof/>
            <w:webHidden/>
          </w:rPr>
          <w:t>22</w:t>
        </w:r>
        <w:r w:rsidR="006956D5">
          <w:rPr>
            <w:noProof/>
            <w:webHidden/>
          </w:rPr>
          <w:fldChar w:fldCharType="end"/>
        </w:r>
      </w:hyperlink>
    </w:p>
    <w:p w14:paraId="5EF487FD" w14:textId="04A6816F" w:rsidR="006956D5" w:rsidRDefault="00990DA2">
      <w:pPr>
        <w:pStyle w:val="TOC2"/>
        <w:rPr>
          <w:rFonts w:asciiTheme="minorHAnsi" w:eastAsiaTheme="minorEastAsia" w:hAnsiTheme="minorHAnsi" w:cstheme="minorBidi"/>
          <w:noProof/>
          <w:color w:val="auto"/>
          <w:sz w:val="22"/>
          <w:szCs w:val="22"/>
        </w:rPr>
      </w:pPr>
      <w:hyperlink w:anchor="_Toc64018325" w:history="1">
        <w:r w:rsidR="006956D5" w:rsidRPr="003B61BD">
          <w:rPr>
            <w:rStyle w:val="Hyperlink"/>
            <w:rFonts w:eastAsia="Calibri"/>
            <w:noProof/>
          </w:rPr>
          <w:t>Adding Water Quality Measurements to our Permanent MySQL Relational Database and Version Control</w:t>
        </w:r>
        <w:r w:rsidR="006956D5">
          <w:rPr>
            <w:noProof/>
            <w:webHidden/>
          </w:rPr>
          <w:tab/>
        </w:r>
        <w:r w:rsidR="006956D5">
          <w:rPr>
            <w:noProof/>
            <w:webHidden/>
          </w:rPr>
          <w:fldChar w:fldCharType="begin"/>
        </w:r>
        <w:r w:rsidR="006956D5">
          <w:rPr>
            <w:noProof/>
            <w:webHidden/>
          </w:rPr>
          <w:instrText xml:space="preserve"> PAGEREF _Toc64018325 \h </w:instrText>
        </w:r>
        <w:r w:rsidR="006956D5">
          <w:rPr>
            <w:noProof/>
            <w:webHidden/>
          </w:rPr>
        </w:r>
        <w:r w:rsidR="006956D5">
          <w:rPr>
            <w:noProof/>
            <w:webHidden/>
          </w:rPr>
          <w:fldChar w:fldCharType="separate"/>
        </w:r>
        <w:r w:rsidR="006956D5">
          <w:rPr>
            <w:noProof/>
            <w:webHidden/>
          </w:rPr>
          <w:t>23</w:t>
        </w:r>
        <w:r w:rsidR="006956D5">
          <w:rPr>
            <w:noProof/>
            <w:webHidden/>
          </w:rPr>
          <w:fldChar w:fldCharType="end"/>
        </w:r>
      </w:hyperlink>
    </w:p>
    <w:p w14:paraId="6611F124" w14:textId="7CBACFCB" w:rsidR="006956D5" w:rsidRDefault="00990DA2">
      <w:pPr>
        <w:pStyle w:val="TOC2"/>
        <w:rPr>
          <w:rFonts w:asciiTheme="minorHAnsi" w:eastAsiaTheme="minorEastAsia" w:hAnsiTheme="minorHAnsi" w:cstheme="minorBidi"/>
          <w:noProof/>
          <w:color w:val="auto"/>
          <w:sz w:val="22"/>
          <w:szCs w:val="22"/>
        </w:rPr>
      </w:pPr>
      <w:hyperlink w:anchor="_Toc64018326" w:history="1">
        <w:r w:rsidR="006956D5" w:rsidRPr="003B61BD">
          <w:rPr>
            <w:rStyle w:val="Hyperlink"/>
            <w:rFonts w:eastAsia="Calibri"/>
            <w:noProof/>
          </w:rPr>
          <w:t>Automated Data Checks Through Python and R Scripts</w:t>
        </w:r>
        <w:r w:rsidR="006956D5">
          <w:rPr>
            <w:noProof/>
            <w:webHidden/>
          </w:rPr>
          <w:tab/>
        </w:r>
        <w:r w:rsidR="006956D5">
          <w:rPr>
            <w:noProof/>
            <w:webHidden/>
          </w:rPr>
          <w:fldChar w:fldCharType="begin"/>
        </w:r>
        <w:r w:rsidR="006956D5">
          <w:rPr>
            <w:noProof/>
            <w:webHidden/>
          </w:rPr>
          <w:instrText xml:space="preserve"> PAGEREF _Toc64018326 \h </w:instrText>
        </w:r>
        <w:r w:rsidR="006956D5">
          <w:rPr>
            <w:noProof/>
            <w:webHidden/>
          </w:rPr>
        </w:r>
        <w:r w:rsidR="006956D5">
          <w:rPr>
            <w:noProof/>
            <w:webHidden/>
          </w:rPr>
          <w:fldChar w:fldCharType="separate"/>
        </w:r>
        <w:r w:rsidR="006956D5">
          <w:rPr>
            <w:noProof/>
            <w:webHidden/>
          </w:rPr>
          <w:t>24</w:t>
        </w:r>
        <w:r w:rsidR="006956D5">
          <w:rPr>
            <w:noProof/>
            <w:webHidden/>
          </w:rPr>
          <w:fldChar w:fldCharType="end"/>
        </w:r>
      </w:hyperlink>
    </w:p>
    <w:p w14:paraId="595CD20F" w14:textId="0D1D3481" w:rsidR="006956D5" w:rsidRDefault="00990DA2">
      <w:pPr>
        <w:pStyle w:val="TOC3"/>
        <w:rPr>
          <w:rFonts w:asciiTheme="minorHAnsi" w:eastAsiaTheme="minorEastAsia" w:hAnsiTheme="minorHAnsi" w:cstheme="minorBidi"/>
          <w:noProof/>
          <w:color w:val="auto"/>
          <w:sz w:val="22"/>
          <w:szCs w:val="22"/>
        </w:rPr>
      </w:pPr>
      <w:hyperlink w:anchor="_Toc64018327" w:history="1">
        <w:r w:rsidR="006956D5" w:rsidRPr="003B61BD">
          <w:rPr>
            <w:rStyle w:val="Hyperlink"/>
            <w:rFonts w:eastAsia="Calibri"/>
            <w:noProof/>
          </w:rPr>
          <w:t>Oyster Observation Workflow</w:t>
        </w:r>
        <w:r w:rsidR="006956D5">
          <w:rPr>
            <w:noProof/>
            <w:webHidden/>
          </w:rPr>
          <w:tab/>
        </w:r>
        <w:r w:rsidR="006956D5">
          <w:rPr>
            <w:noProof/>
            <w:webHidden/>
          </w:rPr>
          <w:fldChar w:fldCharType="begin"/>
        </w:r>
        <w:r w:rsidR="006956D5">
          <w:rPr>
            <w:noProof/>
            <w:webHidden/>
          </w:rPr>
          <w:instrText xml:space="preserve"> PAGEREF _Toc64018327 \h </w:instrText>
        </w:r>
        <w:r w:rsidR="006956D5">
          <w:rPr>
            <w:noProof/>
            <w:webHidden/>
          </w:rPr>
        </w:r>
        <w:r w:rsidR="006956D5">
          <w:rPr>
            <w:noProof/>
            <w:webHidden/>
          </w:rPr>
          <w:fldChar w:fldCharType="separate"/>
        </w:r>
        <w:r w:rsidR="006956D5">
          <w:rPr>
            <w:noProof/>
            <w:webHidden/>
          </w:rPr>
          <w:t>24</w:t>
        </w:r>
        <w:r w:rsidR="006956D5">
          <w:rPr>
            <w:noProof/>
            <w:webHidden/>
          </w:rPr>
          <w:fldChar w:fldCharType="end"/>
        </w:r>
      </w:hyperlink>
    </w:p>
    <w:p w14:paraId="58F37D70" w14:textId="41BAE9FB" w:rsidR="006956D5" w:rsidRDefault="00990DA2">
      <w:pPr>
        <w:pStyle w:val="TOC2"/>
        <w:rPr>
          <w:rFonts w:asciiTheme="minorHAnsi" w:eastAsiaTheme="minorEastAsia" w:hAnsiTheme="minorHAnsi" w:cstheme="minorBidi"/>
          <w:noProof/>
          <w:color w:val="auto"/>
          <w:sz w:val="22"/>
          <w:szCs w:val="22"/>
        </w:rPr>
      </w:pPr>
      <w:hyperlink w:anchor="_Toc64018328" w:history="1">
        <w:r w:rsidR="006956D5" w:rsidRPr="003B61BD">
          <w:rPr>
            <w:rStyle w:val="Hyperlink"/>
            <w:rFonts w:eastAsia="Calibri"/>
            <w:noProof/>
          </w:rPr>
          <w:t>Datasheets, Data Entry and Validation of Oyster Data from the Field</w:t>
        </w:r>
        <w:r w:rsidR="006956D5">
          <w:rPr>
            <w:noProof/>
            <w:webHidden/>
          </w:rPr>
          <w:tab/>
        </w:r>
        <w:r w:rsidR="006956D5">
          <w:rPr>
            <w:noProof/>
            <w:webHidden/>
          </w:rPr>
          <w:fldChar w:fldCharType="begin"/>
        </w:r>
        <w:r w:rsidR="006956D5">
          <w:rPr>
            <w:noProof/>
            <w:webHidden/>
          </w:rPr>
          <w:instrText xml:space="preserve"> PAGEREF _Toc64018328 \h </w:instrText>
        </w:r>
        <w:r w:rsidR="006956D5">
          <w:rPr>
            <w:noProof/>
            <w:webHidden/>
          </w:rPr>
        </w:r>
        <w:r w:rsidR="006956D5">
          <w:rPr>
            <w:noProof/>
            <w:webHidden/>
          </w:rPr>
          <w:fldChar w:fldCharType="separate"/>
        </w:r>
        <w:r w:rsidR="006956D5">
          <w:rPr>
            <w:noProof/>
            <w:webHidden/>
          </w:rPr>
          <w:t>25</w:t>
        </w:r>
        <w:r w:rsidR="006956D5">
          <w:rPr>
            <w:noProof/>
            <w:webHidden/>
          </w:rPr>
          <w:fldChar w:fldCharType="end"/>
        </w:r>
      </w:hyperlink>
    </w:p>
    <w:p w14:paraId="1020126C" w14:textId="2E30D172" w:rsidR="006956D5" w:rsidRDefault="00990DA2">
      <w:pPr>
        <w:pStyle w:val="TOC2"/>
        <w:rPr>
          <w:rFonts w:asciiTheme="minorHAnsi" w:eastAsiaTheme="minorEastAsia" w:hAnsiTheme="minorHAnsi" w:cstheme="minorBidi"/>
          <w:noProof/>
          <w:color w:val="auto"/>
          <w:sz w:val="22"/>
          <w:szCs w:val="22"/>
        </w:rPr>
      </w:pPr>
      <w:hyperlink w:anchor="_Toc64018329" w:history="1">
        <w:r w:rsidR="006956D5" w:rsidRPr="003B61BD">
          <w:rPr>
            <w:rStyle w:val="Hyperlink"/>
            <w:rFonts w:eastAsia="Calibri"/>
            <w:noProof/>
          </w:rPr>
          <w:t>Adding Oyster Observations to a Central Storage and Version Control</w:t>
        </w:r>
        <w:r w:rsidR="006956D5">
          <w:rPr>
            <w:noProof/>
            <w:webHidden/>
          </w:rPr>
          <w:tab/>
        </w:r>
        <w:r w:rsidR="006956D5">
          <w:rPr>
            <w:noProof/>
            <w:webHidden/>
          </w:rPr>
          <w:fldChar w:fldCharType="begin"/>
        </w:r>
        <w:r w:rsidR="006956D5">
          <w:rPr>
            <w:noProof/>
            <w:webHidden/>
          </w:rPr>
          <w:instrText xml:space="preserve"> PAGEREF _Toc64018329 \h </w:instrText>
        </w:r>
        <w:r w:rsidR="006956D5">
          <w:rPr>
            <w:noProof/>
            <w:webHidden/>
          </w:rPr>
        </w:r>
        <w:r w:rsidR="006956D5">
          <w:rPr>
            <w:noProof/>
            <w:webHidden/>
          </w:rPr>
          <w:fldChar w:fldCharType="separate"/>
        </w:r>
        <w:r w:rsidR="006956D5">
          <w:rPr>
            <w:noProof/>
            <w:webHidden/>
          </w:rPr>
          <w:t>26</w:t>
        </w:r>
        <w:r w:rsidR="006956D5">
          <w:rPr>
            <w:noProof/>
            <w:webHidden/>
          </w:rPr>
          <w:fldChar w:fldCharType="end"/>
        </w:r>
      </w:hyperlink>
    </w:p>
    <w:p w14:paraId="396F7FD1" w14:textId="1AA21D26" w:rsidR="006956D5" w:rsidRDefault="00990DA2">
      <w:pPr>
        <w:pStyle w:val="TOC2"/>
        <w:rPr>
          <w:rFonts w:asciiTheme="minorHAnsi" w:eastAsiaTheme="minorEastAsia" w:hAnsiTheme="minorHAnsi" w:cstheme="minorBidi"/>
          <w:noProof/>
          <w:color w:val="auto"/>
          <w:sz w:val="22"/>
          <w:szCs w:val="22"/>
        </w:rPr>
      </w:pPr>
      <w:hyperlink w:anchor="_Toc64018330" w:history="1">
        <w:r w:rsidR="006956D5" w:rsidRPr="003B61BD">
          <w:rPr>
            <w:rStyle w:val="Hyperlink"/>
            <w:rFonts w:eastAsia="Calibri"/>
            <w:noProof/>
          </w:rPr>
          <w:t>Regularly Updated Data and Adaptive Management</w:t>
        </w:r>
        <w:r w:rsidR="006956D5">
          <w:rPr>
            <w:noProof/>
            <w:webHidden/>
          </w:rPr>
          <w:tab/>
        </w:r>
        <w:r w:rsidR="006956D5">
          <w:rPr>
            <w:noProof/>
            <w:webHidden/>
          </w:rPr>
          <w:fldChar w:fldCharType="begin"/>
        </w:r>
        <w:r w:rsidR="006956D5">
          <w:rPr>
            <w:noProof/>
            <w:webHidden/>
          </w:rPr>
          <w:instrText xml:space="preserve"> PAGEREF _Toc64018330 \h </w:instrText>
        </w:r>
        <w:r w:rsidR="006956D5">
          <w:rPr>
            <w:noProof/>
            <w:webHidden/>
          </w:rPr>
        </w:r>
        <w:r w:rsidR="006956D5">
          <w:rPr>
            <w:noProof/>
            <w:webHidden/>
          </w:rPr>
          <w:fldChar w:fldCharType="separate"/>
        </w:r>
        <w:r w:rsidR="006956D5">
          <w:rPr>
            <w:noProof/>
            <w:webHidden/>
          </w:rPr>
          <w:t>26</w:t>
        </w:r>
        <w:r w:rsidR="006956D5">
          <w:rPr>
            <w:noProof/>
            <w:webHidden/>
          </w:rPr>
          <w:fldChar w:fldCharType="end"/>
        </w:r>
      </w:hyperlink>
    </w:p>
    <w:p w14:paraId="058752D1" w14:textId="1B3CFD17" w:rsidR="006956D5" w:rsidRDefault="00990DA2">
      <w:pPr>
        <w:pStyle w:val="TOC2"/>
        <w:rPr>
          <w:rFonts w:asciiTheme="minorHAnsi" w:eastAsiaTheme="minorEastAsia" w:hAnsiTheme="minorHAnsi" w:cstheme="minorBidi"/>
          <w:noProof/>
          <w:color w:val="auto"/>
          <w:sz w:val="22"/>
          <w:szCs w:val="22"/>
        </w:rPr>
      </w:pPr>
      <w:hyperlink w:anchor="_Toc64018331" w:history="1">
        <w:r w:rsidR="006956D5" w:rsidRPr="003B61BD">
          <w:rPr>
            <w:rStyle w:val="Hyperlink"/>
            <w:noProof/>
          </w:rPr>
          <w:t>Discussion</w:t>
        </w:r>
        <w:r w:rsidR="006956D5">
          <w:rPr>
            <w:noProof/>
            <w:webHidden/>
          </w:rPr>
          <w:tab/>
        </w:r>
        <w:r w:rsidR="006956D5">
          <w:rPr>
            <w:noProof/>
            <w:webHidden/>
          </w:rPr>
          <w:fldChar w:fldCharType="begin"/>
        </w:r>
        <w:r w:rsidR="006956D5">
          <w:rPr>
            <w:noProof/>
            <w:webHidden/>
          </w:rPr>
          <w:instrText xml:space="preserve"> PAGEREF _Toc64018331 \h </w:instrText>
        </w:r>
        <w:r w:rsidR="006956D5">
          <w:rPr>
            <w:noProof/>
            <w:webHidden/>
          </w:rPr>
        </w:r>
        <w:r w:rsidR="006956D5">
          <w:rPr>
            <w:noProof/>
            <w:webHidden/>
          </w:rPr>
          <w:fldChar w:fldCharType="separate"/>
        </w:r>
        <w:r w:rsidR="006956D5">
          <w:rPr>
            <w:noProof/>
            <w:webHidden/>
          </w:rPr>
          <w:t>27</w:t>
        </w:r>
        <w:r w:rsidR="006956D5">
          <w:rPr>
            <w:noProof/>
            <w:webHidden/>
          </w:rPr>
          <w:fldChar w:fldCharType="end"/>
        </w:r>
      </w:hyperlink>
    </w:p>
    <w:p w14:paraId="3380BFE4" w14:textId="5F5CE23F" w:rsidR="006956D5" w:rsidRDefault="006956D5">
      <w:pPr>
        <w:pStyle w:val="TOC1"/>
        <w:rPr>
          <w:rFonts w:asciiTheme="minorHAnsi" w:eastAsiaTheme="minorEastAsia" w:hAnsiTheme="minorHAnsi" w:cstheme="minorBidi"/>
          <w:noProof/>
          <w:color w:val="auto"/>
          <w:sz w:val="22"/>
          <w:szCs w:val="22"/>
        </w:rPr>
      </w:pPr>
      <w:r>
        <w:rPr>
          <w:rStyle w:val="Hyperlink"/>
          <w:noProof/>
        </w:rPr>
        <w:t>2</w:t>
      </w:r>
      <w:r>
        <w:rPr>
          <w:rStyle w:val="Hyperlink"/>
          <w:noProof/>
        </w:rPr>
        <w:tab/>
      </w:r>
      <w:hyperlink w:anchor="_Toc64018332" w:history="1">
        <w:r w:rsidRPr="003B61BD">
          <w:rPr>
            <w:rStyle w:val="Hyperlink"/>
            <w:noProof/>
          </w:rPr>
          <w:t>TAILORING GITHUB FOR ECOLOGY</w:t>
        </w:r>
        <w:r>
          <w:rPr>
            <w:noProof/>
            <w:webHidden/>
          </w:rPr>
          <w:tab/>
        </w:r>
        <w:r>
          <w:rPr>
            <w:noProof/>
            <w:webHidden/>
          </w:rPr>
          <w:fldChar w:fldCharType="begin"/>
        </w:r>
        <w:r>
          <w:rPr>
            <w:noProof/>
            <w:webHidden/>
          </w:rPr>
          <w:instrText xml:space="preserve"> PAGEREF _Toc64018332 \h </w:instrText>
        </w:r>
        <w:r>
          <w:rPr>
            <w:noProof/>
            <w:webHidden/>
          </w:rPr>
        </w:r>
        <w:r>
          <w:rPr>
            <w:noProof/>
            <w:webHidden/>
          </w:rPr>
          <w:fldChar w:fldCharType="separate"/>
        </w:r>
        <w:r>
          <w:rPr>
            <w:noProof/>
            <w:webHidden/>
          </w:rPr>
          <w:t>36</w:t>
        </w:r>
        <w:r>
          <w:rPr>
            <w:noProof/>
            <w:webHidden/>
          </w:rPr>
          <w:fldChar w:fldCharType="end"/>
        </w:r>
      </w:hyperlink>
    </w:p>
    <w:p w14:paraId="6D4E6EDC" w14:textId="0B52AC22" w:rsidR="006956D5" w:rsidRDefault="00990DA2">
      <w:pPr>
        <w:pStyle w:val="TOC2"/>
        <w:rPr>
          <w:rFonts w:asciiTheme="minorHAnsi" w:eastAsiaTheme="minorEastAsia" w:hAnsiTheme="minorHAnsi" w:cstheme="minorBidi"/>
          <w:noProof/>
          <w:color w:val="auto"/>
          <w:sz w:val="22"/>
          <w:szCs w:val="22"/>
        </w:rPr>
      </w:pPr>
      <w:hyperlink w:anchor="_Toc64018333" w:history="1">
        <w:r w:rsidR="006956D5" w:rsidRPr="003B61BD">
          <w:rPr>
            <w:rStyle w:val="Hyperlink"/>
            <w:rFonts w:eastAsia="Calibri"/>
            <w:noProof/>
          </w:rPr>
          <w:t>Introduction</w:t>
        </w:r>
        <w:r w:rsidR="006956D5">
          <w:rPr>
            <w:noProof/>
            <w:webHidden/>
          </w:rPr>
          <w:tab/>
        </w:r>
        <w:r w:rsidR="006956D5">
          <w:rPr>
            <w:noProof/>
            <w:webHidden/>
          </w:rPr>
          <w:fldChar w:fldCharType="begin"/>
        </w:r>
        <w:r w:rsidR="006956D5">
          <w:rPr>
            <w:noProof/>
            <w:webHidden/>
          </w:rPr>
          <w:instrText xml:space="preserve"> PAGEREF _Toc64018333 \h </w:instrText>
        </w:r>
        <w:r w:rsidR="006956D5">
          <w:rPr>
            <w:noProof/>
            <w:webHidden/>
          </w:rPr>
        </w:r>
        <w:r w:rsidR="006956D5">
          <w:rPr>
            <w:noProof/>
            <w:webHidden/>
          </w:rPr>
          <w:fldChar w:fldCharType="separate"/>
        </w:r>
        <w:r w:rsidR="006956D5">
          <w:rPr>
            <w:noProof/>
            <w:webHidden/>
          </w:rPr>
          <w:t>36</w:t>
        </w:r>
        <w:r w:rsidR="006956D5">
          <w:rPr>
            <w:noProof/>
            <w:webHidden/>
          </w:rPr>
          <w:fldChar w:fldCharType="end"/>
        </w:r>
      </w:hyperlink>
    </w:p>
    <w:p w14:paraId="74FFD060" w14:textId="6F4542F7" w:rsidR="006956D5" w:rsidRDefault="00990DA2">
      <w:pPr>
        <w:pStyle w:val="TOC3"/>
        <w:rPr>
          <w:rFonts w:asciiTheme="minorHAnsi" w:eastAsiaTheme="minorEastAsia" w:hAnsiTheme="minorHAnsi" w:cstheme="minorBidi"/>
          <w:noProof/>
          <w:color w:val="auto"/>
          <w:sz w:val="22"/>
          <w:szCs w:val="22"/>
        </w:rPr>
      </w:pPr>
      <w:hyperlink w:anchor="_Toc64018334" w:history="1">
        <w:r w:rsidR="006956D5" w:rsidRPr="003B61BD">
          <w:rPr>
            <w:rStyle w:val="Hyperlink"/>
            <w:rFonts w:eastAsia="Calibri"/>
            <w:noProof/>
          </w:rPr>
          <w:t>Terminology overview</w:t>
        </w:r>
        <w:r w:rsidR="006956D5">
          <w:rPr>
            <w:noProof/>
            <w:webHidden/>
          </w:rPr>
          <w:tab/>
        </w:r>
        <w:r w:rsidR="006956D5">
          <w:rPr>
            <w:noProof/>
            <w:webHidden/>
          </w:rPr>
          <w:fldChar w:fldCharType="begin"/>
        </w:r>
        <w:r w:rsidR="006956D5">
          <w:rPr>
            <w:noProof/>
            <w:webHidden/>
          </w:rPr>
          <w:instrText xml:space="preserve"> PAGEREF _Toc64018334 \h </w:instrText>
        </w:r>
        <w:r w:rsidR="006956D5">
          <w:rPr>
            <w:noProof/>
            <w:webHidden/>
          </w:rPr>
        </w:r>
        <w:r w:rsidR="006956D5">
          <w:rPr>
            <w:noProof/>
            <w:webHidden/>
          </w:rPr>
          <w:fldChar w:fldCharType="separate"/>
        </w:r>
        <w:r w:rsidR="006956D5">
          <w:rPr>
            <w:noProof/>
            <w:webHidden/>
          </w:rPr>
          <w:t>37</w:t>
        </w:r>
        <w:r w:rsidR="006956D5">
          <w:rPr>
            <w:noProof/>
            <w:webHidden/>
          </w:rPr>
          <w:fldChar w:fldCharType="end"/>
        </w:r>
      </w:hyperlink>
    </w:p>
    <w:p w14:paraId="14E9E6CB" w14:textId="4BDF6ABC" w:rsidR="006956D5" w:rsidRDefault="00990DA2">
      <w:pPr>
        <w:pStyle w:val="TOC2"/>
        <w:rPr>
          <w:rFonts w:asciiTheme="minorHAnsi" w:eastAsiaTheme="minorEastAsia" w:hAnsiTheme="minorHAnsi" w:cstheme="minorBidi"/>
          <w:noProof/>
          <w:color w:val="auto"/>
          <w:sz w:val="22"/>
          <w:szCs w:val="22"/>
        </w:rPr>
      </w:pPr>
      <w:hyperlink w:anchor="_Toc64018335" w:history="1">
        <w:r w:rsidR="006956D5" w:rsidRPr="003B61BD">
          <w:rPr>
            <w:rStyle w:val="Hyperlink"/>
            <w:rFonts w:eastAsia="Calibri"/>
            <w:noProof/>
          </w:rPr>
          <w:t>Github and Version and Control</w:t>
        </w:r>
        <w:r w:rsidR="006956D5">
          <w:rPr>
            <w:noProof/>
            <w:webHidden/>
          </w:rPr>
          <w:tab/>
        </w:r>
        <w:r w:rsidR="006956D5">
          <w:rPr>
            <w:noProof/>
            <w:webHidden/>
          </w:rPr>
          <w:fldChar w:fldCharType="begin"/>
        </w:r>
        <w:r w:rsidR="006956D5">
          <w:rPr>
            <w:noProof/>
            <w:webHidden/>
          </w:rPr>
          <w:instrText xml:space="preserve"> PAGEREF _Toc64018335 \h </w:instrText>
        </w:r>
        <w:r w:rsidR="006956D5">
          <w:rPr>
            <w:noProof/>
            <w:webHidden/>
          </w:rPr>
        </w:r>
        <w:r w:rsidR="006956D5">
          <w:rPr>
            <w:noProof/>
            <w:webHidden/>
          </w:rPr>
          <w:fldChar w:fldCharType="separate"/>
        </w:r>
        <w:r w:rsidR="006956D5">
          <w:rPr>
            <w:noProof/>
            <w:webHidden/>
          </w:rPr>
          <w:t>38</w:t>
        </w:r>
        <w:r w:rsidR="006956D5">
          <w:rPr>
            <w:noProof/>
            <w:webHidden/>
          </w:rPr>
          <w:fldChar w:fldCharType="end"/>
        </w:r>
      </w:hyperlink>
    </w:p>
    <w:p w14:paraId="6C47AD38" w14:textId="2350ED3C" w:rsidR="006956D5" w:rsidRDefault="00990DA2">
      <w:pPr>
        <w:pStyle w:val="TOC2"/>
        <w:rPr>
          <w:rFonts w:asciiTheme="minorHAnsi" w:eastAsiaTheme="minorEastAsia" w:hAnsiTheme="minorHAnsi" w:cstheme="minorBidi"/>
          <w:noProof/>
          <w:color w:val="auto"/>
          <w:sz w:val="22"/>
          <w:szCs w:val="22"/>
        </w:rPr>
      </w:pPr>
      <w:hyperlink w:anchor="_Toc64018336" w:history="1">
        <w:r w:rsidR="006956D5" w:rsidRPr="003B61BD">
          <w:rPr>
            <w:rStyle w:val="Hyperlink"/>
            <w:rFonts w:eastAsia="Calibri"/>
            <w:noProof/>
          </w:rPr>
          <w:t>Challenges Working in one Repository</w:t>
        </w:r>
        <w:r w:rsidR="006956D5">
          <w:rPr>
            <w:noProof/>
            <w:webHidden/>
          </w:rPr>
          <w:tab/>
        </w:r>
        <w:r w:rsidR="006956D5">
          <w:rPr>
            <w:noProof/>
            <w:webHidden/>
          </w:rPr>
          <w:fldChar w:fldCharType="begin"/>
        </w:r>
        <w:r w:rsidR="006956D5">
          <w:rPr>
            <w:noProof/>
            <w:webHidden/>
          </w:rPr>
          <w:instrText xml:space="preserve"> PAGEREF _Toc64018336 \h </w:instrText>
        </w:r>
        <w:r w:rsidR="006956D5">
          <w:rPr>
            <w:noProof/>
            <w:webHidden/>
          </w:rPr>
        </w:r>
        <w:r w:rsidR="006956D5">
          <w:rPr>
            <w:noProof/>
            <w:webHidden/>
          </w:rPr>
          <w:fldChar w:fldCharType="separate"/>
        </w:r>
        <w:r w:rsidR="006956D5">
          <w:rPr>
            <w:noProof/>
            <w:webHidden/>
          </w:rPr>
          <w:t>38</w:t>
        </w:r>
        <w:r w:rsidR="006956D5">
          <w:rPr>
            <w:noProof/>
            <w:webHidden/>
          </w:rPr>
          <w:fldChar w:fldCharType="end"/>
        </w:r>
      </w:hyperlink>
    </w:p>
    <w:p w14:paraId="14CD3562" w14:textId="1AB61377" w:rsidR="006956D5" w:rsidRDefault="00990DA2">
      <w:pPr>
        <w:pStyle w:val="TOC2"/>
        <w:rPr>
          <w:rFonts w:asciiTheme="minorHAnsi" w:eastAsiaTheme="minorEastAsia" w:hAnsiTheme="minorHAnsi" w:cstheme="minorBidi"/>
          <w:noProof/>
          <w:color w:val="auto"/>
          <w:sz w:val="22"/>
          <w:szCs w:val="22"/>
        </w:rPr>
      </w:pPr>
      <w:hyperlink w:anchor="_Toc64018337" w:history="1">
        <w:r w:rsidR="006956D5" w:rsidRPr="003B61BD">
          <w:rPr>
            <w:rStyle w:val="Hyperlink"/>
            <w:rFonts w:eastAsia="Calibri"/>
            <w:noProof/>
          </w:rPr>
          <w:t>Creating a New Github Repository Structure and Workflow</w:t>
        </w:r>
        <w:r w:rsidR="006956D5">
          <w:rPr>
            <w:noProof/>
            <w:webHidden/>
          </w:rPr>
          <w:tab/>
        </w:r>
        <w:r w:rsidR="006956D5">
          <w:rPr>
            <w:noProof/>
            <w:webHidden/>
          </w:rPr>
          <w:fldChar w:fldCharType="begin"/>
        </w:r>
        <w:r w:rsidR="006956D5">
          <w:rPr>
            <w:noProof/>
            <w:webHidden/>
          </w:rPr>
          <w:instrText xml:space="preserve"> PAGEREF _Toc64018337 \h </w:instrText>
        </w:r>
        <w:r w:rsidR="006956D5">
          <w:rPr>
            <w:noProof/>
            <w:webHidden/>
          </w:rPr>
        </w:r>
        <w:r w:rsidR="006956D5">
          <w:rPr>
            <w:noProof/>
            <w:webHidden/>
          </w:rPr>
          <w:fldChar w:fldCharType="separate"/>
        </w:r>
        <w:r w:rsidR="006956D5">
          <w:rPr>
            <w:noProof/>
            <w:webHidden/>
          </w:rPr>
          <w:t>39</w:t>
        </w:r>
        <w:r w:rsidR="006956D5">
          <w:rPr>
            <w:noProof/>
            <w:webHidden/>
          </w:rPr>
          <w:fldChar w:fldCharType="end"/>
        </w:r>
      </w:hyperlink>
    </w:p>
    <w:p w14:paraId="1F85A3C8" w14:textId="0F0EB62F" w:rsidR="006956D5" w:rsidRDefault="00990DA2">
      <w:pPr>
        <w:pStyle w:val="TOC2"/>
        <w:rPr>
          <w:rFonts w:asciiTheme="minorHAnsi" w:eastAsiaTheme="minorEastAsia" w:hAnsiTheme="minorHAnsi" w:cstheme="minorBidi"/>
          <w:noProof/>
          <w:color w:val="auto"/>
          <w:sz w:val="22"/>
          <w:szCs w:val="22"/>
        </w:rPr>
      </w:pPr>
      <w:hyperlink w:anchor="_Toc64018338" w:history="1">
        <w:r w:rsidR="006956D5" w:rsidRPr="003B61BD">
          <w:rPr>
            <w:rStyle w:val="Hyperlink"/>
            <w:rFonts w:eastAsia="Calibri"/>
            <w:noProof/>
          </w:rPr>
          <w:t>Github Permissions and Branch Workflow</w:t>
        </w:r>
        <w:r w:rsidR="006956D5">
          <w:rPr>
            <w:noProof/>
            <w:webHidden/>
          </w:rPr>
          <w:tab/>
        </w:r>
        <w:r w:rsidR="006956D5">
          <w:rPr>
            <w:noProof/>
            <w:webHidden/>
          </w:rPr>
          <w:fldChar w:fldCharType="begin"/>
        </w:r>
        <w:r w:rsidR="006956D5">
          <w:rPr>
            <w:noProof/>
            <w:webHidden/>
          </w:rPr>
          <w:instrText xml:space="preserve"> PAGEREF _Toc64018338 \h </w:instrText>
        </w:r>
        <w:r w:rsidR="006956D5">
          <w:rPr>
            <w:noProof/>
            <w:webHidden/>
          </w:rPr>
        </w:r>
        <w:r w:rsidR="006956D5">
          <w:rPr>
            <w:noProof/>
            <w:webHidden/>
          </w:rPr>
          <w:fldChar w:fldCharType="separate"/>
        </w:r>
        <w:r w:rsidR="006956D5">
          <w:rPr>
            <w:noProof/>
            <w:webHidden/>
          </w:rPr>
          <w:t>40</w:t>
        </w:r>
        <w:r w:rsidR="006956D5">
          <w:rPr>
            <w:noProof/>
            <w:webHidden/>
          </w:rPr>
          <w:fldChar w:fldCharType="end"/>
        </w:r>
      </w:hyperlink>
    </w:p>
    <w:p w14:paraId="64E8E574" w14:textId="1247863F" w:rsidR="006956D5" w:rsidRDefault="00990DA2">
      <w:pPr>
        <w:pStyle w:val="TOC2"/>
        <w:rPr>
          <w:rFonts w:asciiTheme="minorHAnsi" w:eastAsiaTheme="minorEastAsia" w:hAnsiTheme="minorHAnsi" w:cstheme="minorBidi"/>
          <w:noProof/>
          <w:color w:val="auto"/>
          <w:sz w:val="22"/>
          <w:szCs w:val="22"/>
        </w:rPr>
      </w:pPr>
      <w:hyperlink w:anchor="_Toc64018339" w:history="1">
        <w:r w:rsidR="006956D5" w:rsidRPr="003B61BD">
          <w:rPr>
            <w:rStyle w:val="Hyperlink"/>
            <w:rFonts w:eastAsia="Calibri"/>
            <w:noProof/>
          </w:rPr>
          <w:t>Naming Conventions for Repository, Files, and Folders</w:t>
        </w:r>
        <w:r w:rsidR="006956D5">
          <w:rPr>
            <w:noProof/>
            <w:webHidden/>
          </w:rPr>
          <w:tab/>
        </w:r>
        <w:r w:rsidR="006956D5">
          <w:rPr>
            <w:noProof/>
            <w:webHidden/>
          </w:rPr>
          <w:fldChar w:fldCharType="begin"/>
        </w:r>
        <w:r w:rsidR="006956D5">
          <w:rPr>
            <w:noProof/>
            <w:webHidden/>
          </w:rPr>
          <w:instrText xml:space="preserve"> PAGEREF _Toc64018339 \h </w:instrText>
        </w:r>
        <w:r w:rsidR="006956D5">
          <w:rPr>
            <w:noProof/>
            <w:webHidden/>
          </w:rPr>
        </w:r>
        <w:r w:rsidR="006956D5">
          <w:rPr>
            <w:noProof/>
            <w:webHidden/>
          </w:rPr>
          <w:fldChar w:fldCharType="separate"/>
        </w:r>
        <w:r w:rsidR="006956D5">
          <w:rPr>
            <w:noProof/>
            <w:webHidden/>
          </w:rPr>
          <w:t>41</w:t>
        </w:r>
        <w:r w:rsidR="006956D5">
          <w:rPr>
            <w:noProof/>
            <w:webHidden/>
          </w:rPr>
          <w:fldChar w:fldCharType="end"/>
        </w:r>
      </w:hyperlink>
    </w:p>
    <w:p w14:paraId="55B77D03" w14:textId="434F12AA" w:rsidR="006956D5" w:rsidRDefault="00990DA2">
      <w:pPr>
        <w:pStyle w:val="TOC2"/>
        <w:rPr>
          <w:rFonts w:asciiTheme="minorHAnsi" w:eastAsiaTheme="minorEastAsia" w:hAnsiTheme="minorHAnsi" w:cstheme="minorBidi"/>
          <w:noProof/>
          <w:color w:val="auto"/>
          <w:sz w:val="22"/>
          <w:szCs w:val="22"/>
        </w:rPr>
      </w:pPr>
      <w:hyperlink w:anchor="_Toc64018340" w:history="1">
        <w:r w:rsidR="006956D5" w:rsidRPr="003B61BD">
          <w:rPr>
            <w:rStyle w:val="Hyperlink"/>
            <w:rFonts w:eastAsia="Calibri"/>
            <w:noProof/>
          </w:rPr>
          <w:t>Transparency</w:t>
        </w:r>
        <w:r w:rsidR="006956D5">
          <w:rPr>
            <w:noProof/>
            <w:webHidden/>
          </w:rPr>
          <w:tab/>
        </w:r>
        <w:r w:rsidR="006956D5">
          <w:rPr>
            <w:noProof/>
            <w:webHidden/>
          </w:rPr>
          <w:fldChar w:fldCharType="begin"/>
        </w:r>
        <w:r w:rsidR="006956D5">
          <w:rPr>
            <w:noProof/>
            <w:webHidden/>
          </w:rPr>
          <w:instrText xml:space="preserve"> PAGEREF _Toc64018340 \h </w:instrText>
        </w:r>
        <w:r w:rsidR="006956D5">
          <w:rPr>
            <w:noProof/>
            <w:webHidden/>
          </w:rPr>
        </w:r>
        <w:r w:rsidR="006956D5">
          <w:rPr>
            <w:noProof/>
            <w:webHidden/>
          </w:rPr>
          <w:fldChar w:fldCharType="separate"/>
        </w:r>
        <w:r w:rsidR="006956D5">
          <w:rPr>
            <w:noProof/>
            <w:webHidden/>
          </w:rPr>
          <w:t>42</w:t>
        </w:r>
        <w:r w:rsidR="006956D5">
          <w:rPr>
            <w:noProof/>
            <w:webHidden/>
          </w:rPr>
          <w:fldChar w:fldCharType="end"/>
        </w:r>
      </w:hyperlink>
    </w:p>
    <w:p w14:paraId="7B43CF2D" w14:textId="69B03E66" w:rsidR="006956D5" w:rsidRDefault="00990DA2">
      <w:pPr>
        <w:pStyle w:val="TOC2"/>
        <w:rPr>
          <w:rFonts w:asciiTheme="minorHAnsi" w:eastAsiaTheme="minorEastAsia" w:hAnsiTheme="minorHAnsi" w:cstheme="minorBidi"/>
          <w:noProof/>
          <w:color w:val="auto"/>
          <w:sz w:val="22"/>
          <w:szCs w:val="22"/>
        </w:rPr>
      </w:pPr>
      <w:hyperlink w:anchor="_Toc64018341" w:history="1">
        <w:r w:rsidR="006956D5" w:rsidRPr="003B61BD">
          <w:rPr>
            <w:rStyle w:val="Hyperlink"/>
            <w:rFonts w:eastAsia="Calibri"/>
            <w:noProof/>
          </w:rPr>
          <w:t>Discussion</w:t>
        </w:r>
        <w:r w:rsidR="006956D5">
          <w:rPr>
            <w:noProof/>
            <w:webHidden/>
          </w:rPr>
          <w:tab/>
        </w:r>
        <w:r w:rsidR="006956D5">
          <w:rPr>
            <w:noProof/>
            <w:webHidden/>
          </w:rPr>
          <w:fldChar w:fldCharType="begin"/>
        </w:r>
        <w:r w:rsidR="006956D5">
          <w:rPr>
            <w:noProof/>
            <w:webHidden/>
          </w:rPr>
          <w:instrText xml:space="preserve"> PAGEREF _Toc64018341 \h </w:instrText>
        </w:r>
        <w:r w:rsidR="006956D5">
          <w:rPr>
            <w:noProof/>
            <w:webHidden/>
          </w:rPr>
        </w:r>
        <w:r w:rsidR="006956D5">
          <w:rPr>
            <w:noProof/>
            <w:webHidden/>
          </w:rPr>
          <w:fldChar w:fldCharType="separate"/>
        </w:r>
        <w:r w:rsidR="006956D5">
          <w:rPr>
            <w:noProof/>
            <w:webHidden/>
          </w:rPr>
          <w:t>42</w:t>
        </w:r>
        <w:r w:rsidR="006956D5">
          <w:rPr>
            <w:noProof/>
            <w:webHidden/>
          </w:rPr>
          <w:fldChar w:fldCharType="end"/>
        </w:r>
      </w:hyperlink>
    </w:p>
    <w:p w14:paraId="736FF18C" w14:textId="518F2A8B" w:rsidR="006956D5" w:rsidRDefault="006956D5">
      <w:pPr>
        <w:pStyle w:val="TOC1"/>
        <w:rPr>
          <w:rFonts w:asciiTheme="minorHAnsi" w:eastAsiaTheme="minorEastAsia" w:hAnsiTheme="minorHAnsi" w:cstheme="minorBidi"/>
          <w:noProof/>
          <w:color w:val="auto"/>
          <w:sz w:val="22"/>
          <w:szCs w:val="22"/>
        </w:rPr>
      </w:pPr>
      <w:r>
        <w:rPr>
          <w:rStyle w:val="Hyperlink"/>
          <w:noProof/>
        </w:rPr>
        <w:t>3</w:t>
      </w:r>
      <w:r>
        <w:rPr>
          <w:rStyle w:val="Hyperlink"/>
          <w:noProof/>
        </w:rPr>
        <w:tab/>
      </w:r>
      <w:hyperlink w:anchor="_Toc64018342" w:history="1">
        <w:r w:rsidRPr="003B61BD">
          <w:rPr>
            <w:rStyle w:val="Hyperlink"/>
            <w:noProof/>
          </w:rPr>
          <w:t>CASE STUDY: DEER ISLAND, FLORIDA TIME PERIOD SHORELINE ANALYSIS USING DSAS</w:t>
        </w:r>
        <w:r>
          <w:rPr>
            <w:noProof/>
            <w:webHidden/>
          </w:rPr>
          <w:tab/>
        </w:r>
        <w:r>
          <w:rPr>
            <w:noProof/>
            <w:webHidden/>
          </w:rPr>
          <w:fldChar w:fldCharType="begin"/>
        </w:r>
        <w:r>
          <w:rPr>
            <w:noProof/>
            <w:webHidden/>
          </w:rPr>
          <w:instrText xml:space="preserve"> PAGEREF _Toc64018342 \h </w:instrText>
        </w:r>
        <w:r>
          <w:rPr>
            <w:noProof/>
            <w:webHidden/>
          </w:rPr>
        </w:r>
        <w:r>
          <w:rPr>
            <w:noProof/>
            <w:webHidden/>
          </w:rPr>
          <w:fldChar w:fldCharType="separate"/>
        </w:r>
        <w:r>
          <w:rPr>
            <w:noProof/>
            <w:webHidden/>
          </w:rPr>
          <w:t>48</w:t>
        </w:r>
        <w:r>
          <w:rPr>
            <w:noProof/>
            <w:webHidden/>
          </w:rPr>
          <w:fldChar w:fldCharType="end"/>
        </w:r>
      </w:hyperlink>
    </w:p>
    <w:p w14:paraId="28927FF9" w14:textId="0F0A890A" w:rsidR="006956D5" w:rsidRDefault="00990DA2">
      <w:pPr>
        <w:pStyle w:val="TOC2"/>
        <w:rPr>
          <w:rFonts w:asciiTheme="minorHAnsi" w:eastAsiaTheme="minorEastAsia" w:hAnsiTheme="minorHAnsi" w:cstheme="minorBidi"/>
          <w:noProof/>
          <w:color w:val="auto"/>
          <w:sz w:val="22"/>
          <w:szCs w:val="22"/>
        </w:rPr>
      </w:pPr>
      <w:hyperlink w:anchor="_Toc64018343" w:history="1">
        <w:r w:rsidR="006956D5" w:rsidRPr="003B61BD">
          <w:rPr>
            <w:rStyle w:val="Hyperlink"/>
            <w:rFonts w:eastAsia="Calibri"/>
            <w:noProof/>
          </w:rPr>
          <w:t>Introduction and Background</w:t>
        </w:r>
        <w:r w:rsidR="006956D5">
          <w:rPr>
            <w:noProof/>
            <w:webHidden/>
          </w:rPr>
          <w:tab/>
        </w:r>
        <w:r w:rsidR="006956D5">
          <w:rPr>
            <w:noProof/>
            <w:webHidden/>
          </w:rPr>
          <w:fldChar w:fldCharType="begin"/>
        </w:r>
        <w:r w:rsidR="006956D5">
          <w:rPr>
            <w:noProof/>
            <w:webHidden/>
          </w:rPr>
          <w:instrText xml:space="preserve"> PAGEREF _Toc64018343 \h </w:instrText>
        </w:r>
        <w:r w:rsidR="006956D5">
          <w:rPr>
            <w:noProof/>
            <w:webHidden/>
          </w:rPr>
        </w:r>
        <w:r w:rsidR="006956D5">
          <w:rPr>
            <w:noProof/>
            <w:webHidden/>
          </w:rPr>
          <w:fldChar w:fldCharType="separate"/>
        </w:r>
        <w:r w:rsidR="006956D5">
          <w:rPr>
            <w:noProof/>
            <w:webHidden/>
          </w:rPr>
          <w:t>48</w:t>
        </w:r>
        <w:r w:rsidR="006956D5">
          <w:rPr>
            <w:noProof/>
            <w:webHidden/>
          </w:rPr>
          <w:fldChar w:fldCharType="end"/>
        </w:r>
      </w:hyperlink>
    </w:p>
    <w:p w14:paraId="17442D87" w14:textId="4A9D1EA1" w:rsidR="006956D5" w:rsidRDefault="00990DA2">
      <w:pPr>
        <w:pStyle w:val="TOC3"/>
        <w:rPr>
          <w:rFonts w:asciiTheme="minorHAnsi" w:eastAsiaTheme="minorEastAsia" w:hAnsiTheme="minorHAnsi" w:cstheme="minorBidi"/>
          <w:noProof/>
          <w:color w:val="auto"/>
          <w:sz w:val="22"/>
          <w:szCs w:val="22"/>
        </w:rPr>
      </w:pPr>
      <w:hyperlink w:anchor="_Toc64018344" w:history="1">
        <w:r w:rsidR="006956D5" w:rsidRPr="003B61BD">
          <w:rPr>
            <w:rStyle w:val="Hyperlink"/>
            <w:rFonts w:eastAsia="Calibri"/>
            <w:noProof/>
          </w:rPr>
          <w:t>Climate Change and SLR</w:t>
        </w:r>
        <w:r w:rsidR="006956D5">
          <w:rPr>
            <w:noProof/>
            <w:webHidden/>
          </w:rPr>
          <w:tab/>
        </w:r>
        <w:r w:rsidR="006956D5">
          <w:rPr>
            <w:noProof/>
            <w:webHidden/>
          </w:rPr>
          <w:fldChar w:fldCharType="begin"/>
        </w:r>
        <w:r w:rsidR="006956D5">
          <w:rPr>
            <w:noProof/>
            <w:webHidden/>
          </w:rPr>
          <w:instrText xml:space="preserve"> PAGEREF _Toc64018344 \h </w:instrText>
        </w:r>
        <w:r w:rsidR="006956D5">
          <w:rPr>
            <w:noProof/>
            <w:webHidden/>
          </w:rPr>
        </w:r>
        <w:r w:rsidR="006956D5">
          <w:rPr>
            <w:noProof/>
            <w:webHidden/>
          </w:rPr>
          <w:fldChar w:fldCharType="separate"/>
        </w:r>
        <w:r w:rsidR="006956D5">
          <w:rPr>
            <w:noProof/>
            <w:webHidden/>
          </w:rPr>
          <w:t>48</w:t>
        </w:r>
        <w:r w:rsidR="006956D5">
          <w:rPr>
            <w:noProof/>
            <w:webHidden/>
          </w:rPr>
          <w:fldChar w:fldCharType="end"/>
        </w:r>
      </w:hyperlink>
    </w:p>
    <w:p w14:paraId="2D93651E" w14:textId="570AD22A" w:rsidR="006956D5" w:rsidRDefault="00990DA2">
      <w:pPr>
        <w:pStyle w:val="TOC3"/>
        <w:rPr>
          <w:rFonts w:asciiTheme="minorHAnsi" w:eastAsiaTheme="minorEastAsia" w:hAnsiTheme="minorHAnsi" w:cstheme="minorBidi"/>
          <w:noProof/>
          <w:color w:val="auto"/>
          <w:sz w:val="22"/>
          <w:szCs w:val="22"/>
        </w:rPr>
      </w:pPr>
      <w:hyperlink w:anchor="_Toc64018345" w:history="1">
        <w:r w:rsidR="006956D5" w:rsidRPr="003B61BD">
          <w:rPr>
            <w:rStyle w:val="Hyperlink"/>
            <w:rFonts w:eastAsia="Calibri"/>
            <w:noProof/>
          </w:rPr>
          <w:t>Characteristics of Sandy Shorelines and Sedimentation</w:t>
        </w:r>
        <w:r w:rsidR="006956D5">
          <w:rPr>
            <w:noProof/>
            <w:webHidden/>
          </w:rPr>
          <w:tab/>
        </w:r>
        <w:r w:rsidR="006956D5">
          <w:rPr>
            <w:noProof/>
            <w:webHidden/>
          </w:rPr>
          <w:fldChar w:fldCharType="begin"/>
        </w:r>
        <w:r w:rsidR="006956D5">
          <w:rPr>
            <w:noProof/>
            <w:webHidden/>
          </w:rPr>
          <w:instrText xml:space="preserve"> PAGEREF _Toc64018345 \h </w:instrText>
        </w:r>
        <w:r w:rsidR="006956D5">
          <w:rPr>
            <w:noProof/>
            <w:webHidden/>
          </w:rPr>
        </w:r>
        <w:r w:rsidR="006956D5">
          <w:rPr>
            <w:noProof/>
            <w:webHidden/>
          </w:rPr>
          <w:fldChar w:fldCharType="separate"/>
        </w:r>
        <w:r w:rsidR="006956D5">
          <w:rPr>
            <w:noProof/>
            <w:webHidden/>
          </w:rPr>
          <w:t>49</w:t>
        </w:r>
        <w:r w:rsidR="006956D5">
          <w:rPr>
            <w:noProof/>
            <w:webHidden/>
          </w:rPr>
          <w:fldChar w:fldCharType="end"/>
        </w:r>
      </w:hyperlink>
    </w:p>
    <w:p w14:paraId="0A9AF7E8" w14:textId="57A4D4C7" w:rsidR="006956D5" w:rsidRDefault="00990DA2">
      <w:pPr>
        <w:pStyle w:val="TOC3"/>
        <w:rPr>
          <w:rFonts w:asciiTheme="minorHAnsi" w:eastAsiaTheme="minorEastAsia" w:hAnsiTheme="minorHAnsi" w:cstheme="minorBidi"/>
          <w:noProof/>
          <w:color w:val="auto"/>
          <w:sz w:val="22"/>
          <w:szCs w:val="22"/>
        </w:rPr>
      </w:pPr>
      <w:hyperlink w:anchor="_Toc64018346" w:history="1">
        <w:r w:rsidR="006956D5" w:rsidRPr="003B61BD">
          <w:rPr>
            <w:rStyle w:val="Hyperlink"/>
            <w:rFonts w:eastAsia="Calibri"/>
            <w:noProof/>
          </w:rPr>
          <w:t>Suwannee River Sedimentation and Discharge</w:t>
        </w:r>
        <w:r w:rsidR="006956D5">
          <w:rPr>
            <w:noProof/>
            <w:webHidden/>
          </w:rPr>
          <w:tab/>
        </w:r>
        <w:r w:rsidR="006956D5">
          <w:rPr>
            <w:noProof/>
            <w:webHidden/>
          </w:rPr>
          <w:fldChar w:fldCharType="begin"/>
        </w:r>
        <w:r w:rsidR="006956D5">
          <w:rPr>
            <w:noProof/>
            <w:webHidden/>
          </w:rPr>
          <w:instrText xml:space="preserve"> PAGEREF _Toc64018346 \h </w:instrText>
        </w:r>
        <w:r w:rsidR="006956D5">
          <w:rPr>
            <w:noProof/>
            <w:webHidden/>
          </w:rPr>
        </w:r>
        <w:r w:rsidR="006956D5">
          <w:rPr>
            <w:noProof/>
            <w:webHidden/>
          </w:rPr>
          <w:fldChar w:fldCharType="separate"/>
        </w:r>
        <w:r w:rsidR="006956D5">
          <w:rPr>
            <w:noProof/>
            <w:webHidden/>
          </w:rPr>
          <w:t>49</w:t>
        </w:r>
        <w:r w:rsidR="006956D5">
          <w:rPr>
            <w:noProof/>
            <w:webHidden/>
          </w:rPr>
          <w:fldChar w:fldCharType="end"/>
        </w:r>
      </w:hyperlink>
    </w:p>
    <w:p w14:paraId="7625481C" w14:textId="2E9E4B58" w:rsidR="006956D5" w:rsidRDefault="00990DA2">
      <w:pPr>
        <w:pStyle w:val="TOC3"/>
        <w:rPr>
          <w:rFonts w:asciiTheme="minorHAnsi" w:eastAsiaTheme="minorEastAsia" w:hAnsiTheme="minorHAnsi" w:cstheme="minorBidi"/>
          <w:noProof/>
          <w:color w:val="auto"/>
          <w:sz w:val="22"/>
          <w:szCs w:val="22"/>
        </w:rPr>
      </w:pPr>
      <w:hyperlink w:anchor="_Toc64018347" w:history="1">
        <w:r w:rsidR="006956D5" w:rsidRPr="003B61BD">
          <w:rPr>
            <w:rStyle w:val="Hyperlink"/>
            <w:rFonts w:eastAsia="Calibri"/>
            <w:noProof/>
          </w:rPr>
          <w:t>Human Development and Impacts</w:t>
        </w:r>
        <w:r w:rsidR="006956D5">
          <w:rPr>
            <w:noProof/>
            <w:webHidden/>
          </w:rPr>
          <w:tab/>
        </w:r>
        <w:r w:rsidR="006956D5">
          <w:rPr>
            <w:noProof/>
            <w:webHidden/>
          </w:rPr>
          <w:fldChar w:fldCharType="begin"/>
        </w:r>
        <w:r w:rsidR="006956D5">
          <w:rPr>
            <w:noProof/>
            <w:webHidden/>
          </w:rPr>
          <w:instrText xml:space="preserve"> PAGEREF _Toc64018347 \h </w:instrText>
        </w:r>
        <w:r w:rsidR="006956D5">
          <w:rPr>
            <w:noProof/>
            <w:webHidden/>
          </w:rPr>
        </w:r>
        <w:r w:rsidR="006956D5">
          <w:rPr>
            <w:noProof/>
            <w:webHidden/>
          </w:rPr>
          <w:fldChar w:fldCharType="separate"/>
        </w:r>
        <w:r w:rsidR="006956D5">
          <w:rPr>
            <w:noProof/>
            <w:webHidden/>
          </w:rPr>
          <w:t>50</w:t>
        </w:r>
        <w:r w:rsidR="006956D5">
          <w:rPr>
            <w:noProof/>
            <w:webHidden/>
          </w:rPr>
          <w:fldChar w:fldCharType="end"/>
        </w:r>
      </w:hyperlink>
    </w:p>
    <w:p w14:paraId="0F4C494B" w14:textId="32C9B795" w:rsidR="006956D5" w:rsidRDefault="00990DA2">
      <w:pPr>
        <w:pStyle w:val="TOC3"/>
        <w:rPr>
          <w:rFonts w:asciiTheme="minorHAnsi" w:eastAsiaTheme="minorEastAsia" w:hAnsiTheme="minorHAnsi" w:cstheme="minorBidi"/>
          <w:noProof/>
          <w:color w:val="auto"/>
          <w:sz w:val="22"/>
          <w:szCs w:val="22"/>
        </w:rPr>
      </w:pPr>
      <w:hyperlink w:anchor="_Toc64018348" w:history="1">
        <w:r w:rsidR="006956D5" w:rsidRPr="003B61BD">
          <w:rPr>
            <w:rStyle w:val="Hyperlink"/>
            <w:rFonts w:eastAsia="Calibri"/>
            <w:noProof/>
          </w:rPr>
          <w:t>Big Bend Habitats for Species Richness</w:t>
        </w:r>
        <w:r w:rsidR="006956D5">
          <w:rPr>
            <w:noProof/>
            <w:webHidden/>
          </w:rPr>
          <w:tab/>
        </w:r>
        <w:r w:rsidR="006956D5">
          <w:rPr>
            <w:noProof/>
            <w:webHidden/>
          </w:rPr>
          <w:fldChar w:fldCharType="begin"/>
        </w:r>
        <w:r w:rsidR="006956D5">
          <w:rPr>
            <w:noProof/>
            <w:webHidden/>
          </w:rPr>
          <w:instrText xml:space="preserve"> PAGEREF _Toc64018348 \h </w:instrText>
        </w:r>
        <w:r w:rsidR="006956D5">
          <w:rPr>
            <w:noProof/>
            <w:webHidden/>
          </w:rPr>
        </w:r>
        <w:r w:rsidR="006956D5">
          <w:rPr>
            <w:noProof/>
            <w:webHidden/>
          </w:rPr>
          <w:fldChar w:fldCharType="separate"/>
        </w:r>
        <w:r w:rsidR="006956D5">
          <w:rPr>
            <w:noProof/>
            <w:webHidden/>
          </w:rPr>
          <w:t>51</w:t>
        </w:r>
        <w:r w:rsidR="006956D5">
          <w:rPr>
            <w:noProof/>
            <w:webHidden/>
          </w:rPr>
          <w:fldChar w:fldCharType="end"/>
        </w:r>
      </w:hyperlink>
    </w:p>
    <w:p w14:paraId="7CA4841B" w14:textId="6CB55267" w:rsidR="006956D5" w:rsidRDefault="00990DA2">
      <w:pPr>
        <w:pStyle w:val="TOC3"/>
        <w:rPr>
          <w:rFonts w:asciiTheme="minorHAnsi" w:eastAsiaTheme="minorEastAsia" w:hAnsiTheme="minorHAnsi" w:cstheme="minorBidi"/>
          <w:noProof/>
          <w:color w:val="auto"/>
          <w:sz w:val="22"/>
          <w:szCs w:val="22"/>
        </w:rPr>
      </w:pPr>
      <w:hyperlink w:anchor="_Toc64018349" w:history="1">
        <w:r w:rsidR="006956D5" w:rsidRPr="003B61BD">
          <w:rPr>
            <w:rStyle w:val="Hyperlink"/>
            <w:rFonts w:eastAsia="Calibri"/>
            <w:noProof/>
          </w:rPr>
          <w:t>Major Hurricanes Near the Study Area</w:t>
        </w:r>
        <w:r w:rsidR="006956D5">
          <w:rPr>
            <w:noProof/>
            <w:webHidden/>
          </w:rPr>
          <w:tab/>
        </w:r>
        <w:r w:rsidR="006956D5">
          <w:rPr>
            <w:noProof/>
            <w:webHidden/>
          </w:rPr>
          <w:fldChar w:fldCharType="begin"/>
        </w:r>
        <w:r w:rsidR="006956D5">
          <w:rPr>
            <w:noProof/>
            <w:webHidden/>
          </w:rPr>
          <w:instrText xml:space="preserve"> PAGEREF _Toc64018349 \h </w:instrText>
        </w:r>
        <w:r w:rsidR="006956D5">
          <w:rPr>
            <w:noProof/>
            <w:webHidden/>
          </w:rPr>
        </w:r>
        <w:r w:rsidR="006956D5">
          <w:rPr>
            <w:noProof/>
            <w:webHidden/>
          </w:rPr>
          <w:fldChar w:fldCharType="separate"/>
        </w:r>
        <w:r w:rsidR="006956D5">
          <w:rPr>
            <w:noProof/>
            <w:webHidden/>
          </w:rPr>
          <w:t>51</w:t>
        </w:r>
        <w:r w:rsidR="006956D5">
          <w:rPr>
            <w:noProof/>
            <w:webHidden/>
          </w:rPr>
          <w:fldChar w:fldCharType="end"/>
        </w:r>
      </w:hyperlink>
    </w:p>
    <w:p w14:paraId="4E6CF30C" w14:textId="19064DCF" w:rsidR="006956D5" w:rsidRDefault="00990DA2">
      <w:pPr>
        <w:pStyle w:val="TOC2"/>
        <w:rPr>
          <w:rFonts w:asciiTheme="minorHAnsi" w:eastAsiaTheme="minorEastAsia" w:hAnsiTheme="minorHAnsi" w:cstheme="minorBidi"/>
          <w:noProof/>
          <w:color w:val="auto"/>
          <w:sz w:val="22"/>
          <w:szCs w:val="22"/>
        </w:rPr>
      </w:pPr>
      <w:hyperlink w:anchor="_Toc64018350" w:history="1">
        <w:r w:rsidR="006956D5" w:rsidRPr="003B61BD">
          <w:rPr>
            <w:rStyle w:val="Hyperlink"/>
            <w:rFonts w:eastAsia="Calibri"/>
            <w:noProof/>
          </w:rPr>
          <w:t>Reason for Effort</w:t>
        </w:r>
        <w:r w:rsidR="006956D5">
          <w:rPr>
            <w:noProof/>
            <w:webHidden/>
          </w:rPr>
          <w:tab/>
        </w:r>
        <w:r w:rsidR="006956D5">
          <w:rPr>
            <w:noProof/>
            <w:webHidden/>
          </w:rPr>
          <w:fldChar w:fldCharType="begin"/>
        </w:r>
        <w:r w:rsidR="006956D5">
          <w:rPr>
            <w:noProof/>
            <w:webHidden/>
          </w:rPr>
          <w:instrText xml:space="preserve"> PAGEREF _Toc64018350 \h </w:instrText>
        </w:r>
        <w:r w:rsidR="006956D5">
          <w:rPr>
            <w:noProof/>
            <w:webHidden/>
          </w:rPr>
        </w:r>
        <w:r w:rsidR="006956D5">
          <w:rPr>
            <w:noProof/>
            <w:webHidden/>
          </w:rPr>
          <w:fldChar w:fldCharType="separate"/>
        </w:r>
        <w:r w:rsidR="006956D5">
          <w:rPr>
            <w:noProof/>
            <w:webHidden/>
          </w:rPr>
          <w:t>52</w:t>
        </w:r>
        <w:r w:rsidR="006956D5">
          <w:rPr>
            <w:noProof/>
            <w:webHidden/>
          </w:rPr>
          <w:fldChar w:fldCharType="end"/>
        </w:r>
      </w:hyperlink>
    </w:p>
    <w:p w14:paraId="44B4FB49" w14:textId="13D269DB" w:rsidR="006956D5" w:rsidRDefault="00990DA2">
      <w:pPr>
        <w:pStyle w:val="TOC2"/>
        <w:rPr>
          <w:rFonts w:asciiTheme="minorHAnsi" w:eastAsiaTheme="minorEastAsia" w:hAnsiTheme="minorHAnsi" w:cstheme="minorBidi"/>
          <w:noProof/>
          <w:color w:val="auto"/>
          <w:sz w:val="22"/>
          <w:szCs w:val="22"/>
        </w:rPr>
      </w:pPr>
      <w:hyperlink w:anchor="_Toc64018351" w:history="1">
        <w:r w:rsidR="006956D5" w:rsidRPr="003B61BD">
          <w:rPr>
            <w:rStyle w:val="Hyperlink"/>
            <w:rFonts w:eastAsia="Calibri"/>
            <w:noProof/>
          </w:rPr>
          <w:t>Materials and Methods</w:t>
        </w:r>
        <w:r w:rsidR="006956D5">
          <w:rPr>
            <w:noProof/>
            <w:webHidden/>
          </w:rPr>
          <w:tab/>
        </w:r>
        <w:r w:rsidR="006956D5">
          <w:rPr>
            <w:noProof/>
            <w:webHidden/>
          </w:rPr>
          <w:fldChar w:fldCharType="begin"/>
        </w:r>
        <w:r w:rsidR="006956D5">
          <w:rPr>
            <w:noProof/>
            <w:webHidden/>
          </w:rPr>
          <w:instrText xml:space="preserve"> PAGEREF _Toc64018351 \h </w:instrText>
        </w:r>
        <w:r w:rsidR="006956D5">
          <w:rPr>
            <w:noProof/>
            <w:webHidden/>
          </w:rPr>
        </w:r>
        <w:r w:rsidR="006956D5">
          <w:rPr>
            <w:noProof/>
            <w:webHidden/>
          </w:rPr>
          <w:fldChar w:fldCharType="separate"/>
        </w:r>
        <w:r w:rsidR="006956D5">
          <w:rPr>
            <w:noProof/>
            <w:webHidden/>
          </w:rPr>
          <w:t>53</w:t>
        </w:r>
        <w:r w:rsidR="006956D5">
          <w:rPr>
            <w:noProof/>
            <w:webHidden/>
          </w:rPr>
          <w:fldChar w:fldCharType="end"/>
        </w:r>
      </w:hyperlink>
    </w:p>
    <w:p w14:paraId="6E18F6E2" w14:textId="3C09A2A9" w:rsidR="006956D5" w:rsidRDefault="00990DA2">
      <w:pPr>
        <w:pStyle w:val="TOC3"/>
        <w:rPr>
          <w:rFonts w:asciiTheme="minorHAnsi" w:eastAsiaTheme="minorEastAsia" w:hAnsiTheme="minorHAnsi" w:cstheme="minorBidi"/>
          <w:noProof/>
          <w:color w:val="auto"/>
          <w:sz w:val="22"/>
          <w:szCs w:val="22"/>
        </w:rPr>
      </w:pPr>
      <w:hyperlink w:anchor="_Toc64018352" w:history="1">
        <w:r w:rsidR="006956D5" w:rsidRPr="003B61BD">
          <w:rPr>
            <w:rStyle w:val="Hyperlink"/>
            <w:rFonts w:eastAsia="Calibri"/>
            <w:noProof/>
          </w:rPr>
          <w:t>Study Area</w:t>
        </w:r>
        <w:r w:rsidR="006956D5">
          <w:rPr>
            <w:noProof/>
            <w:webHidden/>
          </w:rPr>
          <w:tab/>
        </w:r>
        <w:r w:rsidR="006956D5">
          <w:rPr>
            <w:noProof/>
            <w:webHidden/>
          </w:rPr>
          <w:fldChar w:fldCharType="begin"/>
        </w:r>
        <w:r w:rsidR="006956D5">
          <w:rPr>
            <w:noProof/>
            <w:webHidden/>
          </w:rPr>
          <w:instrText xml:space="preserve"> PAGEREF _Toc64018352 \h </w:instrText>
        </w:r>
        <w:r w:rsidR="006956D5">
          <w:rPr>
            <w:noProof/>
            <w:webHidden/>
          </w:rPr>
        </w:r>
        <w:r w:rsidR="006956D5">
          <w:rPr>
            <w:noProof/>
            <w:webHidden/>
          </w:rPr>
          <w:fldChar w:fldCharType="separate"/>
        </w:r>
        <w:r w:rsidR="006956D5">
          <w:rPr>
            <w:noProof/>
            <w:webHidden/>
          </w:rPr>
          <w:t>53</w:t>
        </w:r>
        <w:r w:rsidR="006956D5">
          <w:rPr>
            <w:noProof/>
            <w:webHidden/>
          </w:rPr>
          <w:fldChar w:fldCharType="end"/>
        </w:r>
      </w:hyperlink>
    </w:p>
    <w:p w14:paraId="4EC4345C" w14:textId="2B1DF43E" w:rsidR="006956D5" w:rsidRDefault="00990DA2">
      <w:pPr>
        <w:pStyle w:val="TOC3"/>
        <w:rPr>
          <w:rFonts w:asciiTheme="minorHAnsi" w:eastAsiaTheme="minorEastAsia" w:hAnsiTheme="minorHAnsi" w:cstheme="minorBidi"/>
          <w:noProof/>
          <w:color w:val="auto"/>
          <w:sz w:val="22"/>
          <w:szCs w:val="22"/>
        </w:rPr>
      </w:pPr>
      <w:hyperlink w:anchor="_Toc64018353" w:history="1">
        <w:r w:rsidR="006956D5" w:rsidRPr="003B61BD">
          <w:rPr>
            <w:rStyle w:val="Hyperlink"/>
            <w:rFonts w:eastAsia="Calibri"/>
            <w:noProof/>
          </w:rPr>
          <w:t>Imagery Selection Process</w:t>
        </w:r>
        <w:r w:rsidR="006956D5">
          <w:rPr>
            <w:noProof/>
            <w:webHidden/>
          </w:rPr>
          <w:tab/>
        </w:r>
        <w:r w:rsidR="006956D5">
          <w:rPr>
            <w:noProof/>
            <w:webHidden/>
          </w:rPr>
          <w:fldChar w:fldCharType="begin"/>
        </w:r>
        <w:r w:rsidR="006956D5">
          <w:rPr>
            <w:noProof/>
            <w:webHidden/>
          </w:rPr>
          <w:instrText xml:space="preserve"> PAGEREF _Toc64018353 \h </w:instrText>
        </w:r>
        <w:r w:rsidR="006956D5">
          <w:rPr>
            <w:noProof/>
            <w:webHidden/>
          </w:rPr>
        </w:r>
        <w:r w:rsidR="006956D5">
          <w:rPr>
            <w:noProof/>
            <w:webHidden/>
          </w:rPr>
          <w:fldChar w:fldCharType="separate"/>
        </w:r>
        <w:r w:rsidR="006956D5">
          <w:rPr>
            <w:noProof/>
            <w:webHidden/>
          </w:rPr>
          <w:t>54</w:t>
        </w:r>
        <w:r w:rsidR="006956D5">
          <w:rPr>
            <w:noProof/>
            <w:webHidden/>
          </w:rPr>
          <w:fldChar w:fldCharType="end"/>
        </w:r>
      </w:hyperlink>
    </w:p>
    <w:p w14:paraId="58199BCA" w14:textId="40BF5D55" w:rsidR="006956D5" w:rsidRDefault="00990DA2">
      <w:pPr>
        <w:pStyle w:val="TOC3"/>
        <w:rPr>
          <w:rFonts w:asciiTheme="minorHAnsi" w:eastAsiaTheme="minorEastAsia" w:hAnsiTheme="minorHAnsi" w:cstheme="minorBidi"/>
          <w:noProof/>
          <w:color w:val="auto"/>
          <w:sz w:val="22"/>
          <w:szCs w:val="22"/>
        </w:rPr>
      </w:pPr>
      <w:hyperlink w:anchor="_Toc64018354" w:history="1">
        <w:r w:rsidR="006956D5" w:rsidRPr="003B61BD">
          <w:rPr>
            <w:rStyle w:val="Hyperlink"/>
            <w:rFonts w:eastAsia="Calibri"/>
            <w:noProof/>
          </w:rPr>
          <w:t>Digital Shoreline Analysis System (DSAS)</w:t>
        </w:r>
        <w:r w:rsidR="006956D5">
          <w:rPr>
            <w:noProof/>
            <w:webHidden/>
          </w:rPr>
          <w:tab/>
        </w:r>
        <w:r w:rsidR="006956D5">
          <w:rPr>
            <w:noProof/>
            <w:webHidden/>
          </w:rPr>
          <w:fldChar w:fldCharType="begin"/>
        </w:r>
        <w:r w:rsidR="006956D5">
          <w:rPr>
            <w:noProof/>
            <w:webHidden/>
          </w:rPr>
          <w:instrText xml:space="preserve"> PAGEREF _Toc64018354 \h </w:instrText>
        </w:r>
        <w:r w:rsidR="006956D5">
          <w:rPr>
            <w:noProof/>
            <w:webHidden/>
          </w:rPr>
        </w:r>
        <w:r w:rsidR="006956D5">
          <w:rPr>
            <w:noProof/>
            <w:webHidden/>
          </w:rPr>
          <w:fldChar w:fldCharType="separate"/>
        </w:r>
        <w:r w:rsidR="006956D5">
          <w:rPr>
            <w:noProof/>
            <w:webHidden/>
          </w:rPr>
          <w:t>56</w:t>
        </w:r>
        <w:r w:rsidR="006956D5">
          <w:rPr>
            <w:noProof/>
            <w:webHidden/>
          </w:rPr>
          <w:fldChar w:fldCharType="end"/>
        </w:r>
      </w:hyperlink>
    </w:p>
    <w:p w14:paraId="697A8393" w14:textId="1DD15C02" w:rsidR="006956D5" w:rsidRDefault="00990DA2">
      <w:pPr>
        <w:pStyle w:val="TOC3"/>
        <w:rPr>
          <w:rFonts w:asciiTheme="minorHAnsi" w:eastAsiaTheme="minorEastAsia" w:hAnsiTheme="minorHAnsi" w:cstheme="minorBidi"/>
          <w:noProof/>
          <w:color w:val="auto"/>
          <w:sz w:val="22"/>
          <w:szCs w:val="22"/>
        </w:rPr>
      </w:pPr>
      <w:hyperlink w:anchor="_Toc64018355" w:history="1">
        <w:r w:rsidR="006956D5" w:rsidRPr="003B61BD">
          <w:rPr>
            <w:rStyle w:val="Hyperlink"/>
            <w:rFonts w:eastAsia="Calibri"/>
            <w:noProof/>
          </w:rPr>
          <w:t>DSAS Parameters and Selections</w:t>
        </w:r>
        <w:r w:rsidR="006956D5">
          <w:rPr>
            <w:noProof/>
            <w:webHidden/>
          </w:rPr>
          <w:tab/>
        </w:r>
        <w:r w:rsidR="006956D5">
          <w:rPr>
            <w:noProof/>
            <w:webHidden/>
          </w:rPr>
          <w:fldChar w:fldCharType="begin"/>
        </w:r>
        <w:r w:rsidR="006956D5">
          <w:rPr>
            <w:noProof/>
            <w:webHidden/>
          </w:rPr>
          <w:instrText xml:space="preserve"> PAGEREF _Toc64018355 \h </w:instrText>
        </w:r>
        <w:r w:rsidR="006956D5">
          <w:rPr>
            <w:noProof/>
            <w:webHidden/>
          </w:rPr>
        </w:r>
        <w:r w:rsidR="006956D5">
          <w:rPr>
            <w:noProof/>
            <w:webHidden/>
          </w:rPr>
          <w:fldChar w:fldCharType="separate"/>
        </w:r>
        <w:r w:rsidR="006956D5">
          <w:rPr>
            <w:noProof/>
            <w:webHidden/>
          </w:rPr>
          <w:t>57</w:t>
        </w:r>
        <w:r w:rsidR="006956D5">
          <w:rPr>
            <w:noProof/>
            <w:webHidden/>
          </w:rPr>
          <w:fldChar w:fldCharType="end"/>
        </w:r>
      </w:hyperlink>
    </w:p>
    <w:p w14:paraId="1C168D86" w14:textId="4D47B9C8" w:rsidR="006956D5" w:rsidRDefault="00990DA2">
      <w:pPr>
        <w:pStyle w:val="TOC2"/>
        <w:rPr>
          <w:rFonts w:asciiTheme="minorHAnsi" w:eastAsiaTheme="minorEastAsia" w:hAnsiTheme="minorHAnsi" w:cstheme="minorBidi"/>
          <w:noProof/>
          <w:color w:val="auto"/>
          <w:sz w:val="22"/>
          <w:szCs w:val="22"/>
        </w:rPr>
      </w:pPr>
      <w:hyperlink w:anchor="_Toc64018356" w:history="1">
        <w:r w:rsidR="006956D5" w:rsidRPr="003B61BD">
          <w:rPr>
            <w:rStyle w:val="Hyperlink"/>
            <w:rFonts w:eastAsia="Calibri"/>
            <w:noProof/>
          </w:rPr>
          <w:t>Results</w:t>
        </w:r>
        <w:r w:rsidR="006956D5">
          <w:rPr>
            <w:noProof/>
            <w:webHidden/>
          </w:rPr>
          <w:tab/>
        </w:r>
        <w:r w:rsidR="006956D5">
          <w:rPr>
            <w:noProof/>
            <w:webHidden/>
          </w:rPr>
          <w:fldChar w:fldCharType="begin"/>
        </w:r>
        <w:r w:rsidR="006956D5">
          <w:rPr>
            <w:noProof/>
            <w:webHidden/>
          </w:rPr>
          <w:instrText xml:space="preserve"> PAGEREF _Toc64018356 \h </w:instrText>
        </w:r>
        <w:r w:rsidR="006956D5">
          <w:rPr>
            <w:noProof/>
            <w:webHidden/>
          </w:rPr>
        </w:r>
        <w:r w:rsidR="006956D5">
          <w:rPr>
            <w:noProof/>
            <w:webHidden/>
          </w:rPr>
          <w:fldChar w:fldCharType="separate"/>
        </w:r>
        <w:r w:rsidR="006956D5">
          <w:rPr>
            <w:noProof/>
            <w:webHidden/>
          </w:rPr>
          <w:t>58</w:t>
        </w:r>
        <w:r w:rsidR="006956D5">
          <w:rPr>
            <w:noProof/>
            <w:webHidden/>
          </w:rPr>
          <w:fldChar w:fldCharType="end"/>
        </w:r>
      </w:hyperlink>
    </w:p>
    <w:p w14:paraId="28400F78" w14:textId="4A2C1D76" w:rsidR="006956D5" w:rsidRDefault="00990DA2">
      <w:pPr>
        <w:pStyle w:val="TOC3"/>
        <w:rPr>
          <w:rFonts w:asciiTheme="minorHAnsi" w:eastAsiaTheme="minorEastAsia" w:hAnsiTheme="minorHAnsi" w:cstheme="minorBidi"/>
          <w:noProof/>
          <w:color w:val="auto"/>
          <w:sz w:val="22"/>
          <w:szCs w:val="22"/>
        </w:rPr>
      </w:pPr>
      <w:hyperlink w:anchor="_Toc64018357" w:history="1">
        <w:r w:rsidR="006956D5" w:rsidRPr="003B61BD">
          <w:rPr>
            <w:rStyle w:val="Hyperlink"/>
            <w:rFonts w:eastAsia="Calibri"/>
            <w:noProof/>
          </w:rPr>
          <w:t>Shoreline Analysis for Years 1994-2007</w:t>
        </w:r>
        <w:r w:rsidR="006956D5">
          <w:rPr>
            <w:noProof/>
            <w:webHidden/>
          </w:rPr>
          <w:tab/>
        </w:r>
        <w:r w:rsidR="006956D5">
          <w:rPr>
            <w:noProof/>
            <w:webHidden/>
          </w:rPr>
          <w:fldChar w:fldCharType="begin"/>
        </w:r>
        <w:r w:rsidR="006956D5">
          <w:rPr>
            <w:noProof/>
            <w:webHidden/>
          </w:rPr>
          <w:instrText xml:space="preserve"> PAGEREF _Toc64018357 \h </w:instrText>
        </w:r>
        <w:r w:rsidR="006956D5">
          <w:rPr>
            <w:noProof/>
            <w:webHidden/>
          </w:rPr>
        </w:r>
        <w:r w:rsidR="006956D5">
          <w:rPr>
            <w:noProof/>
            <w:webHidden/>
          </w:rPr>
          <w:fldChar w:fldCharType="separate"/>
        </w:r>
        <w:r w:rsidR="006956D5">
          <w:rPr>
            <w:noProof/>
            <w:webHidden/>
          </w:rPr>
          <w:t>59</w:t>
        </w:r>
        <w:r w:rsidR="006956D5">
          <w:rPr>
            <w:noProof/>
            <w:webHidden/>
          </w:rPr>
          <w:fldChar w:fldCharType="end"/>
        </w:r>
      </w:hyperlink>
    </w:p>
    <w:p w14:paraId="3C9E3481" w14:textId="3EB3F7A7" w:rsidR="006956D5" w:rsidRDefault="00990DA2">
      <w:pPr>
        <w:pStyle w:val="TOC3"/>
        <w:rPr>
          <w:rFonts w:asciiTheme="minorHAnsi" w:eastAsiaTheme="minorEastAsia" w:hAnsiTheme="minorHAnsi" w:cstheme="minorBidi"/>
          <w:noProof/>
          <w:color w:val="auto"/>
          <w:sz w:val="22"/>
          <w:szCs w:val="22"/>
        </w:rPr>
      </w:pPr>
      <w:hyperlink w:anchor="_Toc64018358" w:history="1">
        <w:r w:rsidR="006956D5" w:rsidRPr="003B61BD">
          <w:rPr>
            <w:rStyle w:val="Hyperlink"/>
            <w:rFonts w:eastAsia="Calibri"/>
            <w:noProof/>
          </w:rPr>
          <w:t>Shoreline Analysis for Years 2010-2019</w:t>
        </w:r>
        <w:r w:rsidR="006956D5">
          <w:rPr>
            <w:noProof/>
            <w:webHidden/>
          </w:rPr>
          <w:tab/>
        </w:r>
        <w:r w:rsidR="006956D5">
          <w:rPr>
            <w:noProof/>
            <w:webHidden/>
          </w:rPr>
          <w:fldChar w:fldCharType="begin"/>
        </w:r>
        <w:r w:rsidR="006956D5">
          <w:rPr>
            <w:noProof/>
            <w:webHidden/>
          </w:rPr>
          <w:instrText xml:space="preserve"> PAGEREF _Toc64018358 \h </w:instrText>
        </w:r>
        <w:r w:rsidR="006956D5">
          <w:rPr>
            <w:noProof/>
            <w:webHidden/>
          </w:rPr>
        </w:r>
        <w:r w:rsidR="006956D5">
          <w:rPr>
            <w:noProof/>
            <w:webHidden/>
          </w:rPr>
          <w:fldChar w:fldCharType="separate"/>
        </w:r>
        <w:r w:rsidR="006956D5">
          <w:rPr>
            <w:noProof/>
            <w:webHidden/>
          </w:rPr>
          <w:t>59</w:t>
        </w:r>
        <w:r w:rsidR="006956D5">
          <w:rPr>
            <w:noProof/>
            <w:webHidden/>
          </w:rPr>
          <w:fldChar w:fldCharType="end"/>
        </w:r>
      </w:hyperlink>
    </w:p>
    <w:p w14:paraId="1C50FE66" w14:textId="1C469E66" w:rsidR="006956D5" w:rsidRDefault="00990DA2">
      <w:pPr>
        <w:pStyle w:val="TOC3"/>
        <w:rPr>
          <w:rFonts w:asciiTheme="minorHAnsi" w:eastAsiaTheme="minorEastAsia" w:hAnsiTheme="minorHAnsi" w:cstheme="minorBidi"/>
          <w:noProof/>
          <w:color w:val="auto"/>
          <w:sz w:val="22"/>
          <w:szCs w:val="22"/>
        </w:rPr>
      </w:pPr>
      <w:hyperlink w:anchor="_Toc64018359" w:history="1">
        <w:r w:rsidR="006956D5" w:rsidRPr="003B61BD">
          <w:rPr>
            <w:rStyle w:val="Hyperlink"/>
            <w:rFonts w:eastAsia="Calibri"/>
            <w:noProof/>
          </w:rPr>
          <w:t>Shoreline Analysis for Years 1994-2019</w:t>
        </w:r>
        <w:r w:rsidR="006956D5">
          <w:rPr>
            <w:noProof/>
            <w:webHidden/>
          </w:rPr>
          <w:tab/>
        </w:r>
        <w:r w:rsidR="006956D5">
          <w:rPr>
            <w:noProof/>
            <w:webHidden/>
          </w:rPr>
          <w:fldChar w:fldCharType="begin"/>
        </w:r>
        <w:r w:rsidR="006956D5">
          <w:rPr>
            <w:noProof/>
            <w:webHidden/>
          </w:rPr>
          <w:instrText xml:space="preserve"> PAGEREF _Toc64018359 \h </w:instrText>
        </w:r>
        <w:r w:rsidR="006956D5">
          <w:rPr>
            <w:noProof/>
            <w:webHidden/>
          </w:rPr>
        </w:r>
        <w:r w:rsidR="006956D5">
          <w:rPr>
            <w:noProof/>
            <w:webHidden/>
          </w:rPr>
          <w:fldChar w:fldCharType="separate"/>
        </w:r>
        <w:r w:rsidR="006956D5">
          <w:rPr>
            <w:noProof/>
            <w:webHidden/>
          </w:rPr>
          <w:t>60</w:t>
        </w:r>
        <w:r w:rsidR="006956D5">
          <w:rPr>
            <w:noProof/>
            <w:webHidden/>
          </w:rPr>
          <w:fldChar w:fldCharType="end"/>
        </w:r>
      </w:hyperlink>
    </w:p>
    <w:p w14:paraId="6A3C581C" w14:textId="0F947CB5" w:rsidR="006956D5" w:rsidRDefault="00990DA2">
      <w:pPr>
        <w:pStyle w:val="TOC3"/>
        <w:rPr>
          <w:rFonts w:asciiTheme="minorHAnsi" w:eastAsiaTheme="minorEastAsia" w:hAnsiTheme="minorHAnsi" w:cstheme="minorBidi"/>
          <w:noProof/>
          <w:color w:val="auto"/>
          <w:sz w:val="22"/>
          <w:szCs w:val="22"/>
        </w:rPr>
      </w:pPr>
      <w:hyperlink w:anchor="_Toc64018360" w:history="1">
        <w:r w:rsidR="006956D5" w:rsidRPr="003B61BD">
          <w:rPr>
            <w:rStyle w:val="Hyperlink"/>
            <w:rFonts w:eastAsia="Calibri"/>
            <w:noProof/>
          </w:rPr>
          <w:t>Shoreline Analysis for 10 and 20-Year Prediction</w:t>
        </w:r>
        <w:r w:rsidR="006956D5">
          <w:rPr>
            <w:noProof/>
            <w:webHidden/>
          </w:rPr>
          <w:tab/>
        </w:r>
        <w:r w:rsidR="006956D5">
          <w:rPr>
            <w:noProof/>
            <w:webHidden/>
          </w:rPr>
          <w:fldChar w:fldCharType="begin"/>
        </w:r>
        <w:r w:rsidR="006956D5">
          <w:rPr>
            <w:noProof/>
            <w:webHidden/>
          </w:rPr>
          <w:instrText xml:space="preserve"> PAGEREF _Toc64018360 \h </w:instrText>
        </w:r>
        <w:r w:rsidR="006956D5">
          <w:rPr>
            <w:noProof/>
            <w:webHidden/>
          </w:rPr>
        </w:r>
        <w:r w:rsidR="006956D5">
          <w:rPr>
            <w:noProof/>
            <w:webHidden/>
          </w:rPr>
          <w:fldChar w:fldCharType="separate"/>
        </w:r>
        <w:r w:rsidR="006956D5">
          <w:rPr>
            <w:noProof/>
            <w:webHidden/>
          </w:rPr>
          <w:t>61</w:t>
        </w:r>
        <w:r w:rsidR="006956D5">
          <w:rPr>
            <w:noProof/>
            <w:webHidden/>
          </w:rPr>
          <w:fldChar w:fldCharType="end"/>
        </w:r>
      </w:hyperlink>
    </w:p>
    <w:p w14:paraId="280D07D6" w14:textId="248F4BDB" w:rsidR="006956D5" w:rsidRDefault="00990DA2">
      <w:pPr>
        <w:pStyle w:val="TOC3"/>
        <w:rPr>
          <w:rFonts w:asciiTheme="minorHAnsi" w:eastAsiaTheme="minorEastAsia" w:hAnsiTheme="minorHAnsi" w:cstheme="minorBidi"/>
          <w:noProof/>
          <w:color w:val="auto"/>
          <w:sz w:val="22"/>
          <w:szCs w:val="22"/>
        </w:rPr>
      </w:pPr>
      <w:hyperlink w:anchor="_Toc64018361" w:history="1">
        <w:r w:rsidR="006956D5" w:rsidRPr="003B61BD">
          <w:rPr>
            <w:rStyle w:val="Hyperlink"/>
            <w:noProof/>
          </w:rPr>
          <w:t>Imagery Observation</w:t>
        </w:r>
        <w:r w:rsidR="006956D5">
          <w:rPr>
            <w:noProof/>
            <w:webHidden/>
          </w:rPr>
          <w:tab/>
        </w:r>
        <w:r w:rsidR="006956D5">
          <w:rPr>
            <w:noProof/>
            <w:webHidden/>
          </w:rPr>
          <w:fldChar w:fldCharType="begin"/>
        </w:r>
        <w:r w:rsidR="006956D5">
          <w:rPr>
            <w:noProof/>
            <w:webHidden/>
          </w:rPr>
          <w:instrText xml:space="preserve"> PAGEREF _Toc64018361 \h </w:instrText>
        </w:r>
        <w:r w:rsidR="006956D5">
          <w:rPr>
            <w:noProof/>
            <w:webHidden/>
          </w:rPr>
        </w:r>
        <w:r w:rsidR="006956D5">
          <w:rPr>
            <w:noProof/>
            <w:webHidden/>
          </w:rPr>
          <w:fldChar w:fldCharType="separate"/>
        </w:r>
        <w:r w:rsidR="006956D5">
          <w:rPr>
            <w:noProof/>
            <w:webHidden/>
          </w:rPr>
          <w:t>62</w:t>
        </w:r>
        <w:r w:rsidR="006956D5">
          <w:rPr>
            <w:noProof/>
            <w:webHidden/>
          </w:rPr>
          <w:fldChar w:fldCharType="end"/>
        </w:r>
      </w:hyperlink>
    </w:p>
    <w:p w14:paraId="16F2522B" w14:textId="7ABCA449" w:rsidR="006956D5" w:rsidRDefault="00990DA2">
      <w:pPr>
        <w:pStyle w:val="TOC2"/>
        <w:rPr>
          <w:rFonts w:asciiTheme="minorHAnsi" w:eastAsiaTheme="minorEastAsia" w:hAnsiTheme="minorHAnsi" w:cstheme="minorBidi"/>
          <w:noProof/>
          <w:color w:val="auto"/>
          <w:sz w:val="22"/>
          <w:szCs w:val="22"/>
        </w:rPr>
      </w:pPr>
      <w:hyperlink w:anchor="_Toc64018362" w:history="1">
        <w:r w:rsidR="006956D5" w:rsidRPr="003B61BD">
          <w:rPr>
            <w:rStyle w:val="Hyperlink"/>
            <w:rFonts w:eastAsia="Calibri"/>
            <w:noProof/>
          </w:rPr>
          <w:t>Discussion</w:t>
        </w:r>
        <w:r w:rsidR="006956D5">
          <w:rPr>
            <w:noProof/>
            <w:webHidden/>
          </w:rPr>
          <w:tab/>
        </w:r>
        <w:r w:rsidR="006956D5">
          <w:rPr>
            <w:noProof/>
            <w:webHidden/>
          </w:rPr>
          <w:fldChar w:fldCharType="begin"/>
        </w:r>
        <w:r w:rsidR="006956D5">
          <w:rPr>
            <w:noProof/>
            <w:webHidden/>
          </w:rPr>
          <w:instrText xml:space="preserve"> PAGEREF _Toc64018362 \h </w:instrText>
        </w:r>
        <w:r w:rsidR="006956D5">
          <w:rPr>
            <w:noProof/>
            <w:webHidden/>
          </w:rPr>
        </w:r>
        <w:r w:rsidR="006956D5">
          <w:rPr>
            <w:noProof/>
            <w:webHidden/>
          </w:rPr>
          <w:fldChar w:fldCharType="separate"/>
        </w:r>
        <w:r w:rsidR="006956D5">
          <w:rPr>
            <w:noProof/>
            <w:webHidden/>
          </w:rPr>
          <w:t>62</w:t>
        </w:r>
        <w:r w:rsidR="006956D5">
          <w:rPr>
            <w:noProof/>
            <w:webHidden/>
          </w:rPr>
          <w:fldChar w:fldCharType="end"/>
        </w:r>
      </w:hyperlink>
    </w:p>
    <w:p w14:paraId="694702A7" w14:textId="35C2BC13" w:rsidR="006956D5" w:rsidRDefault="00162EEB">
      <w:pPr>
        <w:pStyle w:val="TOC1"/>
        <w:rPr>
          <w:rFonts w:asciiTheme="minorHAnsi" w:eastAsiaTheme="minorEastAsia" w:hAnsiTheme="minorHAnsi" w:cstheme="minorBidi"/>
          <w:noProof/>
          <w:color w:val="auto"/>
          <w:sz w:val="22"/>
          <w:szCs w:val="22"/>
        </w:rPr>
      </w:pPr>
      <w:r>
        <w:rPr>
          <w:rStyle w:val="Hyperlink"/>
          <w:noProof/>
        </w:rPr>
        <w:t>4</w:t>
      </w:r>
      <w:r>
        <w:rPr>
          <w:rStyle w:val="Hyperlink"/>
          <w:noProof/>
        </w:rPr>
        <w:tab/>
      </w:r>
      <w:hyperlink w:anchor="_Toc64018363" w:history="1">
        <w:r w:rsidR="00B33103">
          <w:rPr>
            <w:rStyle w:val="Hyperlink"/>
            <w:noProof/>
          </w:rPr>
          <w:t>CONCLUSION</w:t>
        </w:r>
        <w:r w:rsidR="006956D5">
          <w:rPr>
            <w:noProof/>
            <w:webHidden/>
          </w:rPr>
          <w:tab/>
        </w:r>
        <w:r w:rsidR="006956D5">
          <w:rPr>
            <w:noProof/>
            <w:webHidden/>
          </w:rPr>
          <w:fldChar w:fldCharType="begin"/>
        </w:r>
        <w:r w:rsidR="006956D5">
          <w:rPr>
            <w:noProof/>
            <w:webHidden/>
          </w:rPr>
          <w:instrText xml:space="preserve"> PAGEREF _Toc64018363 \h </w:instrText>
        </w:r>
        <w:r w:rsidR="006956D5">
          <w:rPr>
            <w:noProof/>
            <w:webHidden/>
          </w:rPr>
        </w:r>
        <w:r w:rsidR="006956D5">
          <w:rPr>
            <w:noProof/>
            <w:webHidden/>
          </w:rPr>
          <w:fldChar w:fldCharType="separate"/>
        </w:r>
        <w:r w:rsidR="006956D5">
          <w:rPr>
            <w:noProof/>
            <w:webHidden/>
          </w:rPr>
          <w:t>82</w:t>
        </w:r>
        <w:r w:rsidR="006956D5">
          <w:rPr>
            <w:noProof/>
            <w:webHidden/>
          </w:rPr>
          <w:fldChar w:fldCharType="end"/>
        </w:r>
      </w:hyperlink>
    </w:p>
    <w:p w14:paraId="643DA1FF" w14:textId="0F17C8A2" w:rsidR="006956D5" w:rsidRDefault="00990DA2">
      <w:pPr>
        <w:pStyle w:val="TOC1"/>
        <w:rPr>
          <w:rFonts w:asciiTheme="minorHAnsi" w:eastAsiaTheme="minorEastAsia" w:hAnsiTheme="minorHAnsi" w:cstheme="minorBidi"/>
          <w:noProof/>
          <w:color w:val="auto"/>
          <w:sz w:val="22"/>
          <w:szCs w:val="22"/>
        </w:rPr>
      </w:pPr>
      <w:hyperlink w:anchor="_Toc64018364" w:history="1">
        <w:r w:rsidR="006956D5" w:rsidRPr="003B61BD">
          <w:rPr>
            <w:rStyle w:val="Hyperlink"/>
            <w:rFonts w:cs="Arial"/>
            <w:noProof/>
          </w:rPr>
          <w:t>LIST OF REFERENCES</w:t>
        </w:r>
        <w:r w:rsidR="006956D5">
          <w:rPr>
            <w:noProof/>
            <w:webHidden/>
          </w:rPr>
          <w:tab/>
        </w:r>
        <w:r w:rsidR="006956D5">
          <w:rPr>
            <w:noProof/>
            <w:webHidden/>
          </w:rPr>
          <w:fldChar w:fldCharType="begin"/>
        </w:r>
        <w:r w:rsidR="006956D5">
          <w:rPr>
            <w:noProof/>
            <w:webHidden/>
          </w:rPr>
          <w:instrText xml:space="preserve"> PAGEREF _Toc64018364 \h </w:instrText>
        </w:r>
        <w:r w:rsidR="006956D5">
          <w:rPr>
            <w:noProof/>
            <w:webHidden/>
          </w:rPr>
        </w:r>
        <w:r w:rsidR="006956D5">
          <w:rPr>
            <w:noProof/>
            <w:webHidden/>
          </w:rPr>
          <w:fldChar w:fldCharType="separate"/>
        </w:r>
        <w:r w:rsidR="006956D5">
          <w:rPr>
            <w:noProof/>
            <w:webHidden/>
          </w:rPr>
          <w:t>83</w:t>
        </w:r>
        <w:r w:rsidR="006956D5">
          <w:rPr>
            <w:noProof/>
            <w:webHidden/>
          </w:rPr>
          <w:fldChar w:fldCharType="end"/>
        </w:r>
      </w:hyperlink>
    </w:p>
    <w:p w14:paraId="2B7CB1F8" w14:textId="43E635C0" w:rsidR="006956D5" w:rsidRDefault="00990DA2">
      <w:pPr>
        <w:pStyle w:val="TOC1"/>
        <w:rPr>
          <w:rFonts w:asciiTheme="minorHAnsi" w:eastAsiaTheme="minorEastAsia" w:hAnsiTheme="minorHAnsi" w:cstheme="minorBidi"/>
          <w:noProof/>
          <w:color w:val="auto"/>
          <w:sz w:val="22"/>
          <w:szCs w:val="22"/>
        </w:rPr>
      </w:pPr>
      <w:hyperlink w:anchor="_Toc64018365" w:history="1">
        <w:r w:rsidR="006956D5" w:rsidRPr="003B61BD">
          <w:rPr>
            <w:rStyle w:val="Hyperlink"/>
            <w:rFonts w:cs="Arial"/>
            <w:noProof/>
          </w:rPr>
          <w:t>BIOGRAPHICAL SKETCH</w:t>
        </w:r>
        <w:r w:rsidR="006956D5">
          <w:rPr>
            <w:noProof/>
            <w:webHidden/>
          </w:rPr>
          <w:tab/>
        </w:r>
        <w:r w:rsidR="006956D5">
          <w:rPr>
            <w:noProof/>
            <w:webHidden/>
          </w:rPr>
          <w:fldChar w:fldCharType="begin"/>
        </w:r>
        <w:r w:rsidR="006956D5">
          <w:rPr>
            <w:noProof/>
            <w:webHidden/>
          </w:rPr>
          <w:instrText xml:space="preserve"> PAGEREF _Toc64018365 \h </w:instrText>
        </w:r>
        <w:r w:rsidR="006956D5">
          <w:rPr>
            <w:noProof/>
            <w:webHidden/>
          </w:rPr>
        </w:r>
        <w:r w:rsidR="006956D5">
          <w:rPr>
            <w:noProof/>
            <w:webHidden/>
          </w:rPr>
          <w:fldChar w:fldCharType="separate"/>
        </w:r>
        <w:r w:rsidR="006956D5">
          <w:rPr>
            <w:noProof/>
            <w:webHidden/>
          </w:rPr>
          <w:t>89</w:t>
        </w:r>
        <w:r w:rsidR="006956D5">
          <w:rPr>
            <w:noProof/>
            <w:webHidden/>
          </w:rPr>
          <w:fldChar w:fldCharType="end"/>
        </w:r>
      </w:hyperlink>
    </w:p>
    <w:p w14:paraId="7A5E3311" w14:textId="69C43402" w:rsidR="001949BD" w:rsidRPr="004A1924" w:rsidRDefault="003631F0" w:rsidP="001949BD">
      <w:pPr>
        <w:rPr>
          <w:rFonts w:cs="Arial"/>
        </w:rPr>
      </w:pPr>
      <w:r>
        <w:rPr>
          <w:rFonts w:cs="Arial"/>
          <w:color w:val="0000FF"/>
        </w:rPr>
        <w:fldChar w:fldCharType="end"/>
      </w:r>
    </w:p>
    <w:p w14:paraId="0AD9FAA8" w14:textId="77777777" w:rsidR="001949BD" w:rsidRPr="004A1924" w:rsidRDefault="009C588B" w:rsidP="001949BD">
      <w:pPr>
        <w:pStyle w:val="002CHAPTERTITLE"/>
        <w:rPr>
          <w:rFonts w:cs="Arial"/>
        </w:rPr>
      </w:pPr>
      <w:bookmarkStart w:id="4" w:name="_Toc29878149"/>
      <w:r w:rsidRPr="004A1924">
        <w:rPr>
          <w:rFonts w:cs="Arial"/>
        </w:rPr>
        <w:br w:type="page"/>
      </w:r>
      <w:bookmarkStart w:id="5" w:name="_Toc64018307"/>
      <w:r w:rsidR="001949BD" w:rsidRPr="004A1924">
        <w:rPr>
          <w:rFonts w:cs="Arial"/>
        </w:rPr>
        <w:lastRenderedPageBreak/>
        <w:t>LIST OF TABLES</w:t>
      </w:r>
      <w:bookmarkEnd w:id="4"/>
      <w:bookmarkEnd w:id="5"/>
    </w:p>
    <w:p w14:paraId="6771ACA9"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0EF9C0FD" w14:textId="77777777" w:rsidR="001949BD" w:rsidRPr="004A1924" w:rsidRDefault="001949BD" w:rsidP="001949BD">
      <w:pPr>
        <w:tabs>
          <w:tab w:val="right" w:pos="8640"/>
        </w:tabs>
        <w:rPr>
          <w:rFonts w:cs="Arial"/>
        </w:rPr>
      </w:pPr>
    </w:p>
    <w:p w14:paraId="1A2DC9CC" w14:textId="77558352" w:rsidR="006956D5"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"013 Table Caption" \c </w:instrText>
      </w:r>
      <w:r>
        <w:rPr>
          <w:rFonts w:cs="Arial"/>
        </w:rPr>
        <w:fldChar w:fldCharType="separate"/>
      </w:r>
      <w:hyperlink w:anchor="_Toc64018366" w:history="1">
        <w:r w:rsidR="006956D5" w:rsidRPr="00830D24">
          <w:rPr>
            <w:rStyle w:val="Hyperlink"/>
            <w:noProof/>
          </w:rPr>
          <w:t>2-1</w:t>
        </w:r>
        <w:r w:rsidR="002B0E12">
          <w:rPr>
            <w:rStyle w:val="Hyperlink"/>
            <w:noProof/>
          </w:rPr>
          <w:tab/>
        </w:r>
        <w:r w:rsidR="006956D5" w:rsidRPr="00830D24">
          <w:rPr>
            <w:rStyle w:val="Hyperlink"/>
            <w:rFonts w:eastAsia="Calibri"/>
            <w:noProof/>
          </w:rPr>
          <w:t>Table of naming conventions for file types, example, and description of the example</w:t>
        </w:r>
        <w:r w:rsidR="006956D5">
          <w:rPr>
            <w:noProof/>
            <w:webHidden/>
          </w:rPr>
          <w:tab/>
        </w:r>
        <w:r w:rsidR="006956D5">
          <w:rPr>
            <w:noProof/>
            <w:webHidden/>
          </w:rPr>
          <w:fldChar w:fldCharType="begin"/>
        </w:r>
        <w:r w:rsidR="006956D5">
          <w:rPr>
            <w:noProof/>
            <w:webHidden/>
          </w:rPr>
          <w:instrText xml:space="preserve"> PAGEREF _Toc64018366 \h </w:instrText>
        </w:r>
        <w:r w:rsidR="006956D5">
          <w:rPr>
            <w:noProof/>
            <w:webHidden/>
          </w:rPr>
        </w:r>
        <w:r w:rsidR="006956D5">
          <w:rPr>
            <w:noProof/>
            <w:webHidden/>
          </w:rPr>
          <w:fldChar w:fldCharType="separate"/>
        </w:r>
        <w:r w:rsidR="00045DBA">
          <w:rPr>
            <w:noProof/>
            <w:webHidden/>
          </w:rPr>
          <w:t>48</w:t>
        </w:r>
        <w:r w:rsidR="006956D5">
          <w:rPr>
            <w:noProof/>
            <w:webHidden/>
          </w:rPr>
          <w:fldChar w:fldCharType="end"/>
        </w:r>
      </w:hyperlink>
    </w:p>
    <w:p w14:paraId="69A35C0B" w14:textId="268236D2" w:rsidR="006956D5" w:rsidRDefault="00990DA2">
      <w:pPr>
        <w:pStyle w:val="TableofFigures"/>
        <w:rPr>
          <w:rFonts w:asciiTheme="minorHAnsi" w:eastAsiaTheme="minorEastAsia" w:hAnsiTheme="minorHAnsi" w:cstheme="minorBidi"/>
          <w:noProof/>
          <w:color w:val="auto"/>
          <w:sz w:val="22"/>
          <w:szCs w:val="22"/>
        </w:rPr>
      </w:pPr>
      <w:hyperlink w:anchor="_Toc64018367" w:history="1">
        <w:r w:rsidR="006956D5" w:rsidRPr="00830D24">
          <w:rPr>
            <w:rStyle w:val="Hyperlink"/>
            <w:noProof/>
          </w:rPr>
          <w:t>3-1</w:t>
        </w:r>
        <w:r w:rsidR="002B0E12">
          <w:rPr>
            <w:rStyle w:val="Hyperlink"/>
            <w:noProof/>
          </w:rPr>
          <w:tab/>
        </w:r>
        <w:r w:rsidR="006956D5" w:rsidRPr="00830D24">
          <w:rPr>
            <w:rStyle w:val="Hyperlink"/>
            <w:noProof/>
          </w:rPr>
          <w:t>Table of metadata for each aerial image used</w:t>
        </w:r>
        <w:r w:rsidR="006956D5">
          <w:rPr>
            <w:noProof/>
            <w:webHidden/>
          </w:rPr>
          <w:tab/>
        </w:r>
        <w:r w:rsidR="006956D5">
          <w:rPr>
            <w:noProof/>
            <w:webHidden/>
          </w:rPr>
          <w:fldChar w:fldCharType="begin"/>
        </w:r>
        <w:r w:rsidR="006956D5">
          <w:rPr>
            <w:noProof/>
            <w:webHidden/>
          </w:rPr>
          <w:instrText xml:space="preserve"> PAGEREF _Toc64018367 \h </w:instrText>
        </w:r>
        <w:r w:rsidR="006956D5">
          <w:rPr>
            <w:noProof/>
            <w:webHidden/>
          </w:rPr>
        </w:r>
        <w:r w:rsidR="006956D5">
          <w:rPr>
            <w:noProof/>
            <w:webHidden/>
          </w:rPr>
          <w:fldChar w:fldCharType="separate"/>
        </w:r>
        <w:r w:rsidR="00045DBA">
          <w:rPr>
            <w:noProof/>
            <w:webHidden/>
          </w:rPr>
          <w:t>80</w:t>
        </w:r>
        <w:r w:rsidR="006956D5">
          <w:rPr>
            <w:noProof/>
            <w:webHidden/>
          </w:rPr>
          <w:fldChar w:fldCharType="end"/>
        </w:r>
      </w:hyperlink>
    </w:p>
    <w:p w14:paraId="3B0EF008" w14:textId="7E59C54D" w:rsidR="006956D5" w:rsidRDefault="00990DA2">
      <w:pPr>
        <w:pStyle w:val="TableofFigures"/>
        <w:rPr>
          <w:rFonts w:asciiTheme="minorHAnsi" w:eastAsiaTheme="minorEastAsia" w:hAnsiTheme="minorHAnsi" w:cstheme="minorBidi"/>
          <w:noProof/>
          <w:color w:val="auto"/>
          <w:sz w:val="22"/>
          <w:szCs w:val="22"/>
        </w:rPr>
      </w:pPr>
      <w:hyperlink w:anchor="_Toc64018368" w:history="1">
        <w:r w:rsidR="006956D5" w:rsidRPr="00830D24">
          <w:rPr>
            <w:rStyle w:val="Hyperlink"/>
            <w:noProof/>
          </w:rPr>
          <w:t>3-2</w:t>
        </w:r>
        <w:r w:rsidR="002B0E12">
          <w:rPr>
            <w:rStyle w:val="Hyperlink"/>
            <w:noProof/>
          </w:rPr>
          <w:tab/>
        </w:r>
        <w:r w:rsidR="006956D5" w:rsidRPr="00830D24">
          <w:rPr>
            <w:rStyle w:val="Hyperlink"/>
            <w:noProof/>
          </w:rPr>
          <w:t>National Agriculture Imagery Program (NAIP) aerial imagery band wavelength ranges in units (µm)</w:t>
        </w:r>
        <w:r w:rsidR="006956D5">
          <w:rPr>
            <w:noProof/>
            <w:webHidden/>
          </w:rPr>
          <w:tab/>
        </w:r>
        <w:r w:rsidR="006956D5">
          <w:rPr>
            <w:noProof/>
            <w:webHidden/>
          </w:rPr>
          <w:fldChar w:fldCharType="begin"/>
        </w:r>
        <w:r w:rsidR="006956D5">
          <w:rPr>
            <w:noProof/>
            <w:webHidden/>
          </w:rPr>
          <w:instrText xml:space="preserve"> PAGEREF _Toc64018368 \h </w:instrText>
        </w:r>
        <w:r w:rsidR="006956D5">
          <w:rPr>
            <w:noProof/>
            <w:webHidden/>
          </w:rPr>
        </w:r>
        <w:r w:rsidR="006956D5">
          <w:rPr>
            <w:noProof/>
            <w:webHidden/>
          </w:rPr>
          <w:fldChar w:fldCharType="separate"/>
        </w:r>
        <w:r w:rsidR="00045DBA">
          <w:rPr>
            <w:noProof/>
            <w:webHidden/>
          </w:rPr>
          <w:t>82</w:t>
        </w:r>
        <w:r w:rsidR="006956D5">
          <w:rPr>
            <w:noProof/>
            <w:webHidden/>
          </w:rPr>
          <w:fldChar w:fldCharType="end"/>
        </w:r>
      </w:hyperlink>
    </w:p>
    <w:p w14:paraId="7AB9DFC5" w14:textId="05E4AE90" w:rsidR="006956D5" w:rsidRDefault="00990DA2">
      <w:pPr>
        <w:pStyle w:val="TableofFigures"/>
        <w:rPr>
          <w:rFonts w:asciiTheme="minorHAnsi" w:eastAsiaTheme="minorEastAsia" w:hAnsiTheme="minorHAnsi" w:cstheme="minorBidi"/>
          <w:noProof/>
          <w:color w:val="auto"/>
          <w:sz w:val="22"/>
          <w:szCs w:val="22"/>
        </w:rPr>
      </w:pPr>
      <w:hyperlink w:anchor="_Toc64018370" w:history="1">
        <w:r w:rsidR="006956D5" w:rsidRPr="00830D24">
          <w:rPr>
            <w:rStyle w:val="Hyperlink"/>
            <w:noProof/>
          </w:rPr>
          <w:t>3-3</w:t>
        </w:r>
        <w:r w:rsidR="002B0E12">
          <w:rPr>
            <w:rStyle w:val="Hyperlink"/>
            <w:noProof/>
          </w:rPr>
          <w:tab/>
        </w:r>
        <w:r w:rsidR="006956D5" w:rsidRPr="00830D24">
          <w:rPr>
            <w:rStyle w:val="Hyperlink"/>
            <w:noProof/>
          </w:rPr>
          <w:t>Summary statistics calculated by DSAS, Distance: NSM (Net Shoreline Movement)</w:t>
        </w:r>
        <w:r w:rsidR="006956D5">
          <w:rPr>
            <w:noProof/>
            <w:webHidden/>
          </w:rPr>
          <w:tab/>
        </w:r>
        <w:r w:rsidR="006956D5">
          <w:rPr>
            <w:noProof/>
            <w:webHidden/>
          </w:rPr>
          <w:fldChar w:fldCharType="begin"/>
        </w:r>
        <w:r w:rsidR="006956D5">
          <w:rPr>
            <w:noProof/>
            <w:webHidden/>
          </w:rPr>
          <w:instrText xml:space="preserve"> PAGEREF _Toc64018370 \h </w:instrText>
        </w:r>
        <w:r w:rsidR="006956D5">
          <w:rPr>
            <w:noProof/>
            <w:webHidden/>
          </w:rPr>
        </w:r>
        <w:r w:rsidR="006956D5">
          <w:rPr>
            <w:noProof/>
            <w:webHidden/>
          </w:rPr>
          <w:fldChar w:fldCharType="separate"/>
        </w:r>
        <w:r w:rsidR="00045DBA">
          <w:rPr>
            <w:noProof/>
            <w:webHidden/>
          </w:rPr>
          <w:t>80</w:t>
        </w:r>
        <w:r w:rsidR="006956D5">
          <w:rPr>
            <w:noProof/>
            <w:webHidden/>
          </w:rPr>
          <w:fldChar w:fldCharType="end"/>
        </w:r>
      </w:hyperlink>
    </w:p>
    <w:p w14:paraId="47CA9222" w14:textId="419AF281" w:rsidR="006956D5" w:rsidRDefault="00990DA2">
      <w:pPr>
        <w:pStyle w:val="TableofFigures"/>
        <w:rPr>
          <w:rFonts w:asciiTheme="minorHAnsi" w:eastAsiaTheme="minorEastAsia" w:hAnsiTheme="minorHAnsi" w:cstheme="minorBidi"/>
          <w:noProof/>
          <w:color w:val="auto"/>
          <w:sz w:val="22"/>
          <w:szCs w:val="22"/>
        </w:rPr>
      </w:pPr>
      <w:hyperlink w:anchor="_Toc64018371" w:history="1">
        <w:r w:rsidR="006956D5" w:rsidRPr="00830D24">
          <w:rPr>
            <w:rStyle w:val="Hyperlink"/>
            <w:noProof/>
          </w:rPr>
          <w:t>3-4</w:t>
        </w:r>
        <w:r w:rsidR="002B0E12">
          <w:rPr>
            <w:rStyle w:val="Hyperlink"/>
            <w:noProof/>
          </w:rPr>
          <w:tab/>
        </w:r>
        <w:r w:rsidR="006956D5" w:rsidRPr="00830D24">
          <w:rPr>
            <w:rStyle w:val="Hyperlink"/>
            <w:noProof/>
          </w:rPr>
          <w:t>Summary statistics calculated by DSAS, RATE: LRR (Linear Regression Rate)</w:t>
        </w:r>
        <w:r w:rsidR="006956D5">
          <w:rPr>
            <w:noProof/>
            <w:webHidden/>
          </w:rPr>
          <w:tab/>
        </w:r>
        <w:r w:rsidR="006956D5">
          <w:rPr>
            <w:noProof/>
            <w:webHidden/>
          </w:rPr>
          <w:fldChar w:fldCharType="begin"/>
        </w:r>
        <w:r w:rsidR="006956D5">
          <w:rPr>
            <w:noProof/>
            <w:webHidden/>
          </w:rPr>
          <w:instrText xml:space="preserve"> PAGEREF _Toc64018371 \h </w:instrText>
        </w:r>
        <w:r w:rsidR="006956D5">
          <w:rPr>
            <w:noProof/>
            <w:webHidden/>
          </w:rPr>
        </w:r>
        <w:r w:rsidR="006956D5">
          <w:rPr>
            <w:noProof/>
            <w:webHidden/>
          </w:rPr>
          <w:fldChar w:fldCharType="separate"/>
        </w:r>
        <w:r w:rsidR="00045DBA">
          <w:rPr>
            <w:noProof/>
            <w:webHidden/>
          </w:rPr>
          <w:t>83</w:t>
        </w:r>
        <w:r w:rsidR="006956D5">
          <w:rPr>
            <w:noProof/>
            <w:webHidden/>
          </w:rPr>
          <w:fldChar w:fldCharType="end"/>
        </w:r>
      </w:hyperlink>
    </w:p>
    <w:p w14:paraId="6D7B7FCC" w14:textId="41550F13" w:rsidR="001949BD" w:rsidRPr="004A1924" w:rsidRDefault="00C30887" w:rsidP="00C2763A">
      <w:pPr>
        <w:pStyle w:val="TableofFigures"/>
        <w:rPr>
          <w:rFonts w:cs="Arial"/>
        </w:rPr>
      </w:pPr>
      <w:r>
        <w:rPr>
          <w:rFonts w:cs="Arial"/>
        </w:rPr>
        <w:fldChar w:fldCharType="end"/>
      </w:r>
    </w:p>
    <w:p w14:paraId="35E29D56" w14:textId="77777777" w:rsidR="001949BD" w:rsidRPr="004A1924" w:rsidRDefault="009C588B" w:rsidP="001949BD">
      <w:pPr>
        <w:pStyle w:val="002CHAPTERTITLE"/>
        <w:rPr>
          <w:rFonts w:cs="Arial"/>
        </w:rPr>
      </w:pPr>
      <w:bookmarkStart w:id="6" w:name="_Toc29878150"/>
      <w:r w:rsidRPr="004A1924">
        <w:rPr>
          <w:rFonts w:cs="Arial"/>
        </w:rPr>
        <w:br w:type="page"/>
      </w:r>
      <w:bookmarkStart w:id="7" w:name="_Toc64018308"/>
      <w:r w:rsidR="001949BD" w:rsidRPr="004A1924">
        <w:rPr>
          <w:rFonts w:cs="Arial"/>
        </w:rPr>
        <w:lastRenderedPageBreak/>
        <w:t>LIST OF FIGURES</w:t>
      </w:r>
      <w:bookmarkEnd w:id="6"/>
      <w:bookmarkEnd w:id="7"/>
    </w:p>
    <w:p w14:paraId="51BAB931"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29C16CF5" w14:textId="11B43C3E" w:rsidR="003E40AC"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"014 Figure Caption" \c </w:instrText>
      </w:r>
      <w:r>
        <w:rPr>
          <w:rFonts w:cs="Arial"/>
        </w:rPr>
        <w:fldChar w:fldCharType="separate"/>
      </w:r>
    </w:p>
    <w:p w14:paraId="7C7DB769" w14:textId="7A98E7D4" w:rsidR="003E40AC" w:rsidRDefault="00990DA2">
      <w:pPr>
        <w:pStyle w:val="TableofFigures"/>
        <w:rPr>
          <w:rFonts w:asciiTheme="minorHAnsi" w:eastAsiaTheme="minorEastAsia" w:hAnsiTheme="minorHAnsi" w:cstheme="minorBidi"/>
          <w:noProof/>
          <w:color w:val="auto"/>
          <w:sz w:val="22"/>
          <w:szCs w:val="22"/>
        </w:rPr>
      </w:pPr>
      <w:hyperlink w:anchor="_Toc66280332" w:history="1">
        <w:r w:rsidR="003E40AC" w:rsidRPr="00962048">
          <w:rPr>
            <w:rStyle w:val="Hyperlink"/>
            <w:noProof/>
          </w:rPr>
          <w:t>1-1</w:t>
        </w:r>
        <w:r w:rsidR="003E40AC">
          <w:rPr>
            <w:rStyle w:val="Hyperlink"/>
            <w:noProof/>
          </w:rPr>
          <w:tab/>
        </w:r>
        <w:r w:rsidR="003E40AC" w:rsidRPr="00962048">
          <w:rPr>
            <w:rStyle w:val="Hyperlink"/>
            <w:rFonts w:eastAsia="Calibri"/>
            <w:noProof/>
          </w:rPr>
          <w:t>The adaptive management process for ecological restoration projects.  A reliable data workflow contributes to each phase of the adaptive management process from planning to implementation.</w:t>
        </w:r>
        <w:r w:rsidR="003E40AC">
          <w:rPr>
            <w:noProof/>
            <w:webHidden/>
          </w:rPr>
          <w:tab/>
        </w:r>
        <w:r w:rsidR="003E40AC">
          <w:rPr>
            <w:noProof/>
            <w:webHidden/>
          </w:rPr>
          <w:fldChar w:fldCharType="begin"/>
        </w:r>
        <w:r w:rsidR="003E40AC">
          <w:rPr>
            <w:noProof/>
            <w:webHidden/>
          </w:rPr>
          <w:instrText xml:space="preserve"> PAGEREF _Toc66280332 \h </w:instrText>
        </w:r>
        <w:r w:rsidR="003E40AC">
          <w:rPr>
            <w:noProof/>
            <w:webHidden/>
          </w:rPr>
        </w:r>
        <w:r w:rsidR="003E40AC">
          <w:rPr>
            <w:noProof/>
            <w:webHidden/>
          </w:rPr>
          <w:fldChar w:fldCharType="separate"/>
        </w:r>
        <w:r w:rsidR="0024192B">
          <w:rPr>
            <w:noProof/>
            <w:webHidden/>
          </w:rPr>
          <w:t>30</w:t>
        </w:r>
        <w:r w:rsidR="003E40AC">
          <w:rPr>
            <w:noProof/>
            <w:webHidden/>
          </w:rPr>
          <w:fldChar w:fldCharType="end"/>
        </w:r>
      </w:hyperlink>
    </w:p>
    <w:p w14:paraId="7DF23120" w14:textId="5E5D3050" w:rsidR="003E40AC" w:rsidRDefault="00990DA2">
      <w:pPr>
        <w:pStyle w:val="TableofFigures"/>
        <w:rPr>
          <w:rFonts w:asciiTheme="minorHAnsi" w:eastAsiaTheme="minorEastAsia" w:hAnsiTheme="minorHAnsi" w:cstheme="minorBidi"/>
          <w:noProof/>
          <w:color w:val="auto"/>
          <w:sz w:val="22"/>
          <w:szCs w:val="22"/>
        </w:rPr>
      </w:pPr>
      <w:hyperlink w:anchor="_Toc66280333" w:history="1">
        <w:r w:rsidR="003E40AC" w:rsidRPr="00962048">
          <w:rPr>
            <w:rStyle w:val="Hyperlink"/>
            <w:noProof/>
          </w:rPr>
          <w:t>1-2</w:t>
        </w:r>
        <w:r w:rsidR="003E40AC">
          <w:rPr>
            <w:rStyle w:val="Hyperlink"/>
            <w:noProof/>
          </w:rPr>
          <w:tab/>
        </w:r>
        <w:r w:rsidR="003E40AC" w:rsidRPr="00962048">
          <w:rPr>
            <w:rStyle w:val="Hyperlink"/>
            <w:rFonts w:eastAsia="Calibri"/>
            <w:noProof/>
          </w:rPr>
          <w:t>Generalized version control workflow for the LCR project; detailed workflow information can be found here</w:t>
        </w:r>
        <w:r w:rsidR="003E40AC">
          <w:rPr>
            <w:noProof/>
            <w:webHidden/>
          </w:rPr>
          <w:tab/>
        </w:r>
        <w:r w:rsidR="003E40AC">
          <w:rPr>
            <w:noProof/>
            <w:webHidden/>
          </w:rPr>
          <w:fldChar w:fldCharType="begin"/>
        </w:r>
        <w:r w:rsidR="003E40AC">
          <w:rPr>
            <w:noProof/>
            <w:webHidden/>
          </w:rPr>
          <w:instrText xml:space="preserve"> PAGEREF _Toc66280333 \h </w:instrText>
        </w:r>
        <w:r w:rsidR="003E40AC">
          <w:rPr>
            <w:noProof/>
            <w:webHidden/>
          </w:rPr>
        </w:r>
        <w:r w:rsidR="003E40AC">
          <w:rPr>
            <w:noProof/>
            <w:webHidden/>
          </w:rPr>
          <w:fldChar w:fldCharType="separate"/>
        </w:r>
        <w:r w:rsidR="0024192B">
          <w:rPr>
            <w:noProof/>
            <w:webHidden/>
          </w:rPr>
          <w:t>31</w:t>
        </w:r>
        <w:r w:rsidR="003E40AC">
          <w:rPr>
            <w:noProof/>
            <w:webHidden/>
          </w:rPr>
          <w:fldChar w:fldCharType="end"/>
        </w:r>
      </w:hyperlink>
    </w:p>
    <w:p w14:paraId="537161E7" w14:textId="4406A4EA" w:rsidR="003E40AC" w:rsidRDefault="00990DA2">
      <w:pPr>
        <w:pStyle w:val="TableofFigures"/>
        <w:rPr>
          <w:rFonts w:asciiTheme="minorHAnsi" w:eastAsiaTheme="minorEastAsia" w:hAnsiTheme="minorHAnsi" w:cstheme="minorBidi"/>
          <w:noProof/>
          <w:color w:val="auto"/>
          <w:sz w:val="22"/>
          <w:szCs w:val="22"/>
        </w:rPr>
      </w:pPr>
      <w:hyperlink w:anchor="_Toc66280335" w:history="1">
        <w:r w:rsidR="003E40AC" w:rsidRPr="00962048">
          <w:rPr>
            <w:rStyle w:val="Hyperlink"/>
            <w:noProof/>
          </w:rPr>
          <w:t>1-3</w:t>
        </w:r>
        <w:r w:rsidR="003E40AC">
          <w:rPr>
            <w:rStyle w:val="Hyperlink"/>
            <w:noProof/>
          </w:rPr>
          <w:t xml:space="preserve"> </w:t>
        </w:r>
        <w:r w:rsidR="003E40AC">
          <w:rPr>
            <w:rStyle w:val="Hyperlink"/>
            <w:noProof/>
          </w:rPr>
          <w:tab/>
        </w:r>
        <w:r w:rsidR="003E40AC" w:rsidRPr="00962048">
          <w:rPr>
            <w:rStyle w:val="Hyperlink"/>
            <w:rFonts w:eastAsia="Calibri"/>
            <w:noProof/>
          </w:rPr>
          <w:t>Water quality location map.</w:t>
        </w:r>
        <w:r w:rsidR="003E40AC">
          <w:rPr>
            <w:noProof/>
            <w:webHidden/>
          </w:rPr>
          <w:tab/>
        </w:r>
        <w:r w:rsidR="003E40AC">
          <w:rPr>
            <w:noProof/>
            <w:webHidden/>
          </w:rPr>
          <w:fldChar w:fldCharType="begin"/>
        </w:r>
        <w:r w:rsidR="003E40AC">
          <w:rPr>
            <w:noProof/>
            <w:webHidden/>
          </w:rPr>
          <w:instrText xml:space="preserve"> PAGEREF _Toc66280335 \h </w:instrText>
        </w:r>
        <w:r w:rsidR="003E40AC">
          <w:rPr>
            <w:noProof/>
            <w:webHidden/>
          </w:rPr>
        </w:r>
        <w:r w:rsidR="003E40AC">
          <w:rPr>
            <w:noProof/>
            <w:webHidden/>
          </w:rPr>
          <w:fldChar w:fldCharType="separate"/>
        </w:r>
        <w:r w:rsidR="0024192B">
          <w:rPr>
            <w:noProof/>
            <w:webHidden/>
          </w:rPr>
          <w:t>32</w:t>
        </w:r>
        <w:r w:rsidR="003E40AC">
          <w:rPr>
            <w:noProof/>
            <w:webHidden/>
          </w:rPr>
          <w:fldChar w:fldCharType="end"/>
        </w:r>
      </w:hyperlink>
    </w:p>
    <w:p w14:paraId="3FC5B761" w14:textId="14B64D7C" w:rsidR="003E40AC" w:rsidRDefault="00990DA2">
      <w:pPr>
        <w:pStyle w:val="TableofFigures"/>
        <w:rPr>
          <w:rFonts w:asciiTheme="minorHAnsi" w:eastAsiaTheme="minorEastAsia" w:hAnsiTheme="minorHAnsi" w:cstheme="minorBidi"/>
          <w:noProof/>
          <w:color w:val="auto"/>
          <w:sz w:val="22"/>
          <w:szCs w:val="22"/>
        </w:rPr>
      </w:pPr>
      <w:hyperlink w:anchor="_Toc66280336" w:history="1">
        <w:r w:rsidR="003E40AC" w:rsidRPr="00962048">
          <w:rPr>
            <w:rStyle w:val="Hyperlink"/>
            <w:noProof/>
          </w:rPr>
          <w:t>1-4</w:t>
        </w:r>
        <w:r w:rsidR="003E40AC">
          <w:rPr>
            <w:rStyle w:val="Hyperlink"/>
            <w:noProof/>
          </w:rPr>
          <w:tab/>
        </w:r>
        <w:r w:rsidR="003E40AC" w:rsidRPr="00962048">
          <w:rPr>
            <w:rStyle w:val="Hyperlink"/>
            <w:rFonts w:eastAsia="Calibri"/>
            <w:noProof/>
          </w:rPr>
          <w:t>Schematic describing the data workflow for the Lone Cabbage Reef water quality observation network.</w:t>
        </w:r>
        <w:r w:rsidR="003E40AC">
          <w:rPr>
            <w:noProof/>
            <w:webHidden/>
          </w:rPr>
          <w:tab/>
        </w:r>
        <w:r w:rsidR="003E40AC">
          <w:rPr>
            <w:noProof/>
            <w:webHidden/>
          </w:rPr>
          <w:fldChar w:fldCharType="begin"/>
        </w:r>
        <w:r w:rsidR="003E40AC">
          <w:rPr>
            <w:noProof/>
            <w:webHidden/>
          </w:rPr>
          <w:instrText xml:space="preserve"> PAGEREF _Toc66280336 \h </w:instrText>
        </w:r>
        <w:r w:rsidR="003E40AC">
          <w:rPr>
            <w:noProof/>
            <w:webHidden/>
          </w:rPr>
        </w:r>
        <w:r w:rsidR="003E40AC">
          <w:rPr>
            <w:noProof/>
            <w:webHidden/>
          </w:rPr>
          <w:fldChar w:fldCharType="separate"/>
        </w:r>
        <w:r w:rsidR="0024192B">
          <w:rPr>
            <w:noProof/>
            <w:webHidden/>
          </w:rPr>
          <w:t>33</w:t>
        </w:r>
        <w:r w:rsidR="003E40AC">
          <w:rPr>
            <w:noProof/>
            <w:webHidden/>
          </w:rPr>
          <w:fldChar w:fldCharType="end"/>
        </w:r>
      </w:hyperlink>
    </w:p>
    <w:p w14:paraId="18E12D5F" w14:textId="773E2037" w:rsidR="003E40AC" w:rsidRDefault="00990DA2">
      <w:pPr>
        <w:pStyle w:val="TableofFigures"/>
        <w:rPr>
          <w:rFonts w:asciiTheme="minorHAnsi" w:eastAsiaTheme="minorEastAsia" w:hAnsiTheme="minorHAnsi" w:cstheme="minorBidi"/>
          <w:noProof/>
          <w:color w:val="auto"/>
          <w:sz w:val="22"/>
          <w:szCs w:val="22"/>
        </w:rPr>
      </w:pPr>
      <w:hyperlink w:anchor="_Toc66280338" w:history="1">
        <w:r w:rsidR="003E40AC" w:rsidRPr="00962048">
          <w:rPr>
            <w:rStyle w:val="Hyperlink"/>
            <w:rFonts w:eastAsia="Calibri"/>
            <w:noProof/>
          </w:rPr>
          <w:t>1-5</w:t>
        </w:r>
        <w:r w:rsidR="003E40AC">
          <w:rPr>
            <w:rStyle w:val="Hyperlink"/>
            <w:rFonts w:eastAsia="Calibri"/>
            <w:noProof/>
          </w:rPr>
          <w:tab/>
        </w:r>
        <w:r w:rsidR="003E40AC" w:rsidRPr="00962048">
          <w:rPr>
            <w:rStyle w:val="Hyperlink"/>
            <w:rFonts w:eastAsia="Calibri"/>
            <w:noProof/>
          </w:rPr>
          <w:t>Diagram of how the tables in the Lone Cabbage Reef MySQL relational database are connected by a sensor’s location (lcroyster_location) and serial number (lcroyster_sensor).</w:t>
        </w:r>
        <w:r w:rsidR="003E40AC">
          <w:rPr>
            <w:noProof/>
            <w:webHidden/>
          </w:rPr>
          <w:tab/>
        </w:r>
        <w:r w:rsidR="003E40AC">
          <w:rPr>
            <w:noProof/>
            <w:webHidden/>
          </w:rPr>
          <w:fldChar w:fldCharType="begin"/>
        </w:r>
        <w:r w:rsidR="003E40AC">
          <w:rPr>
            <w:noProof/>
            <w:webHidden/>
          </w:rPr>
          <w:instrText xml:space="preserve"> PAGEREF _Toc66280338 \h </w:instrText>
        </w:r>
        <w:r w:rsidR="003E40AC">
          <w:rPr>
            <w:noProof/>
            <w:webHidden/>
          </w:rPr>
        </w:r>
        <w:r w:rsidR="003E40AC">
          <w:rPr>
            <w:noProof/>
            <w:webHidden/>
          </w:rPr>
          <w:fldChar w:fldCharType="separate"/>
        </w:r>
        <w:r w:rsidR="0024192B">
          <w:rPr>
            <w:noProof/>
            <w:webHidden/>
          </w:rPr>
          <w:t>34</w:t>
        </w:r>
        <w:r w:rsidR="003E40AC">
          <w:rPr>
            <w:noProof/>
            <w:webHidden/>
          </w:rPr>
          <w:fldChar w:fldCharType="end"/>
        </w:r>
      </w:hyperlink>
    </w:p>
    <w:p w14:paraId="4DB460FF" w14:textId="127B055D" w:rsidR="003E40AC" w:rsidRDefault="00990DA2">
      <w:pPr>
        <w:pStyle w:val="TableofFigures"/>
        <w:rPr>
          <w:rFonts w:asciiTheme="minorHAnsi" w:eastAsiaTheme="minorEastAsia" w:hAnsiTheme="minorHAnsi" w:cstheme="minorBidi"/>
          <w:noProof/>
          <w:color w:val="auto"/>
          <w:sz w:val="22"/>
          <w:szCs w:val="22"/>
        </w:rPr>
      </w:pPr>
      <w:hyperlink w:anchor="_Toc66280340" w:history="1">
        <w:r w:rsidR="003E40AC" w:rsidRPr="00962048">
          <w:rPr>
            <w:rStyle w:val="Hyperlink"/>
            <w:rFonts w:eastAsia="Calibri"/>
            <w:noProof/>
          </w:rPr>
          <w:t>1-6</w:t>
        </w:r>
        <w:r w:rsidR="003E40AC">
          <w:rPr>
            <w:rStyle w:val="Hyperlink"/>
            <w:rFonts w:eastAsia="Calibri"/>
            <w:noProof/>
          </w:rPr>
          <w:tab/>
        </w:r>
        <w:r w:rsidR="003E40AC" w:rsidRPr="00962048">
          <w:rPr>
            <w:rStyle w:val="Hyperlink"/>
            <w:rFonts w:eastAsia="Calibri"/>
            <w:noProof/>
          </w:rPr>
          <w:t>Schematic describing the data workflow for the Lone Cabbage Reef oyster samples from field collections.</w:t>
        </w:r>
        <w:r w:rsidR="003E40AC">
          <w:rPr>
            <w:noProof/>
            <w:webHidden/>
          </w:rPr>
          <w:tab/>
        </w:r>
        <w:r w:rsidR="003E40AC">
          <w:rPr>
            <w:noProof/>
            <w:webHidden/>
          </w:rPr>
          <w:fldChar w:fldCharType="begin"/>
        </w:r>
        <w:r w:rsidR="003E40AC">
          <w:rPr>
            <w:noProof/>
            <w:webHidden/>
          </w:rPr>
          <w:instrText xml:space="preserve"> PAGEREF _Toc66280340 \h </w:instrText>
        </w:r>
        <w:r w:rsidR="003E40AC">
          <w:rPr>
            <w:noProof/>
            <w:webHidden/>
          </w:rPr>
        </w:r>
        <w:r w:rsidR="003E40AC">
          <w:rPr>
            <w:noProof/>
            <w:webHidden/>
          </w:rPr>
          <w:fldChar w:fldCharType="separate"/>
        </w:r>
        <w:r w:rsidR="0024192B">
          <w:rPr>
            <w:noProof/>
            <w:webHidden/>
          </w:rPr>
          <w:t>35</w:t>
        </w:r>
        <w:r w:rsidR="003E40AC">
          <w:rPr>
            <w:noProof/>
            <w:webHidden/>
          </w:rPr>
          <w:fldChar w:fldCharType="end"/>
        </w:r>
      </w:hyperlink>
    </w:p>
    <w:p w14:paraId="5D9F9498" w14:textId="3893D81B" w:rsidR="003E40AC" w:rsidRDefault="00990DA2">
      <w:pPr>
        <w:pStyle w:val="TableofFigures"/>
        <w:rPr>
          <w:rFonts w:asciiTheme="minorHAnsi" w:eastAsiaTheme="minorEastAsia" w:hAnsiTheme="minorHAnsi" w:cstheme="minorBidi"/>
          <w:noProof/>
          <w:color w:val="auto"/>
          <w:sz w:val="22"/>
          <w:szCs w:val="22"/>
        </w:rPr>
      </w:pPr>
      <w:hyperlink w:anchor="_Toc66280342" w:history="1">
        <w:r w:rsidR="003E40AC" w:rsidRPr="00962048">
          <w:rPr>
            <w:rStyle w:val="Hyperlink"/>
            <w:noProof/>
          </w:rPr>
          <w:t>2-1</w:t>
        </w:r>
        <w:r w:rsidR="003E40AC">
          <w:rPr>
            <w:rStyle w:val="Hyperlink"/>
            <w:noProof/>
          </w:rPr>
          <w:tab/>
        </w:r>
        <w:r w:rsidR="003E40AC" w:rsidRPr="00962048">
          <w:rPr>
            <w:rStyle w:val="Hyperlink"/>
            <w:rFonts w:eastAsia="Calibri"/>
            <w:noProof/>
          </w:rPr>
          <w:t>Visualization of our main project repository structure and various projects in the same repository..</w:t>
        </w:r>
        <w:r w:rsidR="003E40AC">
          <w:rPr>
            <w:noProof/>
            <w:webHidden/>
          </w:rPr>
          <w:tab/>
        </w:r>
        <w:r w:rsidR="003E40AC">
          <w:rPr>
            <w:noProof/>
            <w:webHidden/>
          </w:rPr>
          <w:fldChar w:fldCharType="begin"/>
        </w:r>
        <w:r w:rsidR="003E40AC">
          <w:rPr>
            <w:noProof/>
            <w:webHidden/>
          </w:rPr>
          <w:instrText xml:space="preserve"> PAGEREF _Toc66280342 \h </w:instrText>
        </w:r>
        <w:r w:rsidR="003E40AC">
          <w:rPr>
            <w:noProof/>
            <w:webHidden/>
          </w:rPr>
        </w:r>
        <w:r w:rsidR="003E40AC">
          <w:rPr>
            <w:noProof/>
            <w:webHidden/>
          </w:rPr>
          <w:fldChar w:fldCharType="separate"/>
        </w:r>
        <w:r w:rsidR="0024192B">
          <w:rPr>
            <w:noProof/>
            <w:webHidden/>
          </w:rPr>
          <w:t>46</w:t>
        </w:r>
        <w:r w:rsidR="003E40AC">
          <w:rPr>
            <w:noProof/>
            <w:webHidden/>
          </w:rPr>
          <w:fldChar w:fldCharType="end"/>
        </w:r>
      </w:hyperlink>
    </w:p>
    <w:p w14:paraId="040A8D5C" w14:textId="18C8A92F" w:rsidR="003E40AC" w:rsidRDefault="00990DA2">
      <w:pPr>
        <w:pStyle w:val="TableofFigures"/>
        <w:rPr>
          <w:rFonts w:asciiTheme="minorHAnsi" w:eastAsiaTheme="minorEastAsia" w:hAnsiTheme="minorHAnsi" w:cstheme="minorBidi"/>
          <w:noProof/>
          <w:color w:val="auto"/>
          <w:sz w:val="22"/>
          <w:szCs w:val="22"/>
        </w:rPr>
      </w:pPr>
      <w:hyperlink w:anchor="_Toc66280344" w:history="1">
        <w:r w:rsidR="003E40AC" w:rsidRPr="00962048">
          <w:rPr>
            <w:rStyle w:val="Hyperlink"/>
            <w:noProof/>
          </w:rPr>
          <w:t>2-2</w:t>
        </w:r>
        <w:r w:rsidR="003E40AC">
          <w:rPr>
            <w:rStyle w:val="Hyperlink"/>
            <w:noProof/>
          </w:rPr>
          <w:tab/>
        </w:r>
        <w:r w:rsidR="003E40AC" w:rsidRPr="00962048">
          <w:rPr>
            <w:rStyle w:val="Hyperlink"/>
            <w:rFonts w:eastAsia="Calibri"/>
            <w:noProof/>
          </w:rPr>
          <w:t>New LCR project workflow, which describes how project repositories update to work with newly added data.</w:t>
        </w:r>
        <w:r w:rsidR="003E40AC">
          <w:rPr>
            <w:noProof/>
            <w:webHidden/>
          </w:rPr>
          <w:tab/>
        </w:r>
        <w:r w:rsidR="003E40AC">
          <w:rPr>
            <w:noProof/>
            <w:webHidden/>
          </w:rPr>
          <w:fldChar w:fldCharType="begin"/>
        </w:r>
        <w:r w:rsidR="003E40AC">
          <w:rPr>
            <w:noProof/>
            <w:webHidden/>
          </w:rPr>
          <w:instrText xml:space="preserve"> PAGEREF _Toc66280344 \h </w:instrText>
        </w:r>
        <w:r w:rsidR="003E40AC">
          <w:rPr>
            <w:noProof/>
            <w:webHidden/>
          </w:rPr>
        </w:r>
        <w:r w:rsidR="003E40AC">
          <w:rPr>
            <w:noProof/>
            <w:webHidden/>
          </w:rPr>
          <w:fldChar w:fldCharType="separate"/>
        </w:r>
        <w:r w:rsidR="0024192B">
          <w:rPr>
            <w:noProof/>
            <w:webHidden/>
          </w:rPr>
          <w:t>47</w:t>
        </w:r>
        <w:r w:rsidR="003E40AC">
          <w:rPr>
            <w:noProof/>
            <w:webHidden/>
          </w:rPr>
          <w:fldChar w:fldCharType="end"/>
        </w:r>
      </w:hyperlink>
    </w:p>
    <w:p w14:paraId="23DDBC0B" w14:textId="71CA9561" w:rsidR="003E40AC" w:rsidRDefault="00990DA2">
      <w:pPr>
        <w:pStyle w:val="TableofFigures"/>
        <w:rPr>
          <w:rFonts w:asciiTheme="minorHAnsi" w:eastAsiaTheme="minorEastAsia" w:hAnsiTheme="minorHAnsi" w:cstheme="minorBidi"/>
          <w:noProof/>
          <w:color w:val="auto"/>
          <w:sz w:val="22"/>
          <w:szCs w:val="22"/>
        </w:rPr>
      </w:pPr>
      <w:hyperlink w:anchor="_Toc66280345" w:history="1">
        <w:r w:rsidR="003E40AC" w:rsidRPr="00962048">
          <w:rPr>
            <w:rStyle w:val="Hyperlink"/>
            <w:noProof/>
          </w:rPr>
          <w:t>3-1</w:t>
        </w:r>
        <w:r w:rsidR="003E40AC">
          <w:rPr>
            <w:rStyle w:val="Hyperlink"/>
            <w:noProof/>
          </w:rPr>
          <w:tab/>
        </w:r>
        <w:r w:rsidR="003E40AC" w:rsidRPr="00962048">
          <w:rPr>
            <w:rStyle w:val="Hyperlink"/>
            <w:noProof/>
          </w:rPr>
          <w:t>Map of Florida with Dixie, Franklin and Taylor counties identified along the Suwannee Rive</w:t>
        </w:r>
        <w:r w:rsidR="00DE4FC4">
          <w:rPr>
            <w:rStyle w:val="Hyperlink"/>
            <w:noProof/>
          </w:rPr>
          <w:t>r</w:t>
        </w:r>
        <w:r w:rsidR="003E40AC">
          <w:rPr>
            <w:noProof/>
            <w:webHidden/>
          </w:rPr>
          <w:tab/>
        </w:r>
        <w:r w:rsidR="003E40AC">
          <w:rPr>
            <w:noProof/>
            <w:webHidden/>
          </w:rPr>
          <w:fldChar w:fldCharType="begin"/>
        </w:r>
        <w:r w:rsidR="003E40AC">
          <w:rPr>
            <w:noProof/>
            <w:webHidden/>
          </w:rPr>
          <w:instrText xml:space="preserve"> PAGEREF _Toc66280345 \h </w:instrText>
        </w:r>
        <w:r w:rsidR="003E40AC">
          <w:rPr>
            <w:noProof/>
            <w:webHidden/>
          </w:rPr>
        </w:r>
        <w:r w:rsidR="003E40AC">
          <w:rPr>
            <w:noProof/>
            <w:webHidden/>
          </w:rPr>
          <w:fldChar w:fldCharType="separate"/>
        </w:r>
        <w:r w:rsidR="0024192B">
          <w:rPr>
            <w:noProof/>
            <w:webHidden/>
          </w:rPr>
          <w:t>68</w:t>
        </w:r>
        <w:r w:rsidR="003E40AC">
          <w:rPr>
            <w:noProof/>
            <w:webHidden/>
          </w:rPr>
          <w:fldChar w:fldCharType="end"/>
        </w:r>
      </w:hyperlink>
    </w:p>
    <w:p w14:paraId="355B177F" w14:textId="3749E465" w:rsidR="003E40AC" w:rsidRDefault="00990DA2">
      <w:pPr>
        <w:pStyle w:val="TableofFigures"/>
        <w:rPr>
          <w:rFonts w:asciiTheme="minorHAnsi" w:eastAsiaTheme="minorEastAsia" w:hAnsiTheme="minorHAnsi" w:cstheme="minorBidi"/>
          <w:noProof/>
          <w:color w:val="auto"/>
          <w:sz w:val="22"/>
          <w:szCs w:val="22"/>
        </w:rPr>
      </w:pPr>
      <w:hyperlink w:anchor="_Toc66280347" w:history="1">
        <w:r w:rsidR="003E40AC" w:rsidRPr="00962048">
          <w:rPr>
            <w:rStyle w:val="Hyperlink"/>
            <w:noProof/>
          </w:rPr>
          <w:t>3-2</w:t>
        </w:r>
        <w:r w:rsidR="003E40AC">
          <w:rPr>
            <w:rStyle w:val="Hyperlink"/>
            <w:noProof/>
          </w:rPr>
          <w:tab/>
        </w:r>
        <w:r w:rsidR="003E40AC" w:rsidRPr="00962048">
          <w:rPr>
            <w:rStyle w:val="Hyperlink"/>
            <w:noProof/>
          </w:rPr>
          <w:t>Island degradation of Derrick Key in the Cedar Keys, Florida from 1982 (left) to 2016 (right</w:t>
        </w:r>
        <w:r w:rsidR="003E40AC">
          <w:rPr>
            <w:rStyle w:val="Hyperlink"/>
            <w:noProof/>
          </w:rPr>
          <w:t>)</w:t>
        </w:r>
        <w:r w:rsidR="003E40AC" w:rsidRPr="00962048">
          <w:rPr>
            <w:rStyle w:val="Hyperlink"/>
            <w:noProof/>
          </w:rPr>
          <w:t>.</w:t>
        </w:r>
        <w:r w:rsidR="003E40AC">
          <w:rPr>
            <w:noProof/>
            <w:webHidden/>
          </w:rPr>
          <w:tab/>
        </w:r>
        <w:r w:rsidR="003E40AC">
          <w:rPr>
            <w:noProof/>
            <w:webHidden/>
          </w:rPr>
          <w:fldChar w:fldCharType="begin"/>
        </w:r>
        <w:r w:rsidR="003E40AC">
          <w:rPr>
            <w:noProof/>
            <w:webHidden/>
          </w:rPr>
          <w:instrText xml:space="preserve"> PAGEREF _Toc66280347 \h </w:instrText>
        </w:r>
        <w:r w:rsidR="003E40AC">
          <w:rPr>
            <w:noProof/>
            <w:webHidden/>
          </w:rPr>
        </w:r>
        <w:r w:rsidR="003E40AC">
          <w:rPr>
            <w:noProof/>
            <w:webHidden/>
          </w:rPr>
          <w:fldChar w:fldCharType="separate"/>
        </w:r>
        <w:r w:rsidR="0024192B">
          <w:rPr>
            <w:noProof/>
            <w:webHidden/>
          </w:rPr>
          <w:t>69</w:t>
        </w:r>
        <w:r w:rsidR="003E40AC">
          <w:rPr>
            <w:noProof/>
            <w:webHidden/>
          </w:rPr>
          <w:fldChar w:fldCharType="end"/>
        </w:r>
      </w:hyperlink>
    </w:p>
    <w:p w14:paraId="02A129B9" w14:textId="5B6C424E" w:rsidR="003E40AC" w:rsidRDefault="00990DA2">
      <w:pPr>
        <w:pStyle w:val="TableofFigures"/>
        <w:rPr>
          <w:rFonts w:asciiTheme="minorHAnsi" w:eastAsiaTheme="minorEastAsia" w:hAnsiTheme="minorHAnsi" w:cstheme="minorBidi"/>
          <w:noProof/>
          <w:color w:val="auto"/>
          <w:sz w:val="22"/>
          <w:szCs w:val="22"/>
        </w:rPr>
      </w:pPr>
      <w:hyperlink w:anchor="_Toc66280348" w:history="1">
        <w:r w:rsidR="003E40AC" w:rsidRPr="00962048">
          <w:rPr>
            <w:rStyle w:val="Hyperlink"/>
            <w:noProof/>
          </w:rPr>
          <w:t>3-3</w:t>
        </w:r>
        <w:r w:rsidR="003E40AC">
          <w:rPr>
            <w:rStyle w:val="Hyperlink"/>
            <w:noProof/>
          </w:rPr>
          <w:tab/>
        </w:r>
        <w:r w:rsidR="003E40AC" w:rsidRPr="00962048">
          <w:rPr>
            <w:rStyle w:val="Hyperlink"/>
            <w:noProof/>
          </w:rPr>
          <w:t>Location of Deer Island, Florida.</w:t>
        </w:r>
        <w:r w:rsidR="003E40AC">
          <w:rPr>
            <w:noProof/>
            <w:webHidden/>
          </w:rPr>
          <w:tab/>
        </w:r>
        <w:r w:rsidR="003E40AC">
          <w:rPr>
            <w:noProof/>
            <w:webHidden/>
          </w:rPr>
          <w:fldChar w:fldCharType="begin"/>
        </w:r>
        <w:r w:rsidR="003E40AC">
          <w:rPr>
            <w:noProof/>
            <w:webHidden/>
          </w:rPr>
          <w:instrText xml:space="preserve"> PAGEREF _Toc66280348 \h </w:instrText>
        </w:r>
        <w:r w:rsidR="003E40AC">
          <w:rPr>
            <w:noProof/>
            <w:webHidden/>
          </w:rPr>
        </w:r>
        <w:r w:rsidR="003E40AC">
          <w:rPr>
            <w:noProof/>
            <w:webHidden/>
          </w:rPr>
          <w:fldChar w:fldCharType="separate"/>
        </w:r>
        <w:r w:rsidR="0024192B">
          <w:rPr>
            <w:noProof/>
            <w:webHidden/>
          </w:rPr>
          <w:t>69</w:t>
        </w:r>
        <w:r w:rsidR="003E40AC">
          <w:rPr>
            <w:noProof/>
            <w:webHidden/>
          </w:rPr>
          <w:fldChar w:fldCharType="end"/>
        </w:r>
      </w:hyperlink>
    </w:p>
    <w:p w14:paraId="7BCA55BA" w14:textId="2E18DD73" w:rsidR="003E40AC" w:rsidRDefault="00990DA2">
      <w:pPr>
        <w:pStyle w:val="TableofFigures"/>
        <w:rPr>
          <w:rFonts w:asciiTheme="minorHAnsi" w:eastAsiaTheme="minorEastAsia" w:hAnsiTheme="minorHAnsi" w:cstheme="minorBidi"/>
          <w:noProof/>
          <w:color w:val="auto"/>
          <w:sz w:val="22"/>
          <w:szCs w:val="22"/>
        </w:rPr>
      </w:pPr>
      <w:hyperlink w:anchor="_Toc66280349" w:history="1">
        <w:r w:rsidR="003E40AC" w:rsidRPr="00962048">
          <w:rPr>
            <w:rStyle w:val="Hyperlink"/>
            <w:noProof/>
          </w:rPr>
          <w:t>3-4</w:t>
        </w:r>
        <w:r w:rsidR="003E40AC">
          <w:rPr>
            <w:rStyle w:val="Hyperlink"/>
            <w:noProof/>
          </w:rPr>
          <w:tab/>
        </w:r>
        <w:r w:rsidR="003E40AC" w:rsidRPr="00962048">
          <w:rPr>
            <w:rStyle w:val="Hyperlink"/>
            <w:noProof/>
          </w:rPr>
          <w:t>Example of DSAS transect casting</w:t>
        </w:r>
        <w:r w:rsidR="003E40AC">
          <w:rPr>
            <w:noProof/>
            <w:webHidden/>
          </w:rPr>
          <w:tab/>
        </w:r>
        <w:r w:rsidR="003E40AC">
          <w:rPr>
            <w:noProof/>
            <w:webHidden/>
          </w:rPr>
          <w:fldChar w:fldCharType="begin"/>
        </w:r>
        <w:r w:rsidR="003E40AC">
          <w:rPr>
            <w:noProof/>
            <w:webHidden/>
          </w:rPr>
          <w:instrText xml:space="preserve"> PAGEREF _Toc66280349 \h </w:instrText>
        </w:r>
        <w:r w:rsidR="003E40AC">
          <w:rPr>
            <w:noProof/>
            <w:webHidden/>
          </w:rPr>
        </w:r>
        <w:r w:rsidR="003E40AC">
          <w:rPr>
            <w:noProof/>
            <w:webHidden/>
          </w:rPr>
          <w:fldChar w:fldCharType="separate"/>
        </w:r>
        <w:r w:rsidR="0024192B">
          <w:rPr>
            <w:noProof/>
            <w:webHidden/>
          </w:rPr>
          <w:t>70</w:t>
        </w:r>
        <w:r w:rsidR="003E40AC">
          <w:rPr>
            <w:noProof/>
            <w:webHidden/>
          </w:rPr>
          <w:fldChar w:fldCharType="end"/>
        </w:r>
      </w:hyperlink>
    </w:p>
    <w:p w14:paraId="1C47B144" w14:textId="44D3610C" w:rsidR="003E40AC" w:rsidRDefault="00990DA2">
      <w:pPr>
        <w:pStyle w:val="TableofFigures"/>
        <w:rPr>
          <w:rFonts w:asciiTheme="minorHAnsi" w:eastAsiaTheme="minorEastAsia" w:hAnsiTheme="minorHAnsi" w:cstheme="minorBidi"/>
          <w:noProof/>
          <w:color w:val="auto"/>
          <w:sz w:val="22"/>
          <w:szCs w:val="22"/>
        </w:rPr>
      </w:pPr>
      <w:hyperlink w:anchor="_Toc66280350" w:history="1">
        <w:r w:rsidR="003E40AC" w:rsidRPr="00962048">
          <w:rPr>
            <w:rStyle w:val="Hyperlink"/>
            <w:noProof/>
          </w:rPr>
          <w:t>3-5</w:t>
        </w:r>
        <w:r w:rsidR="003E40AC">
          <w:rPr>
            <w:rStyle w:val="Hyperlink"/>
            <w:noProof/>
          </w:rPr>
          <w:tab/>
        </w:r>
        <w:r w:rsidR="003E40AC" w:rsidRPr="00962048">
          <w:rPr>
            <w:rStyle w:val="Hyperlink"/>
            <w:noProof/>
          </w:rPr>
          <w:t>DSAS components and operational workflow.</w:t>
        </w:r>
        <w:r w:rsidR="003E40AC">
          <w:rPr>
            <w:noProof/>
            <w:webHidden/>
          </w:rPr>
          <w:tab/>
        </w:r>
        <w:r w:rsidR="003E40AC">
          <w:rPr>
            <w:noProof/>
            <w:webHidden/>
          </w:rPr>
          <w:fldChar w:fldCharType="begin"/>
        </w:r>
        <w:r w:rsidR="003E40AC">
          <w:rPr>
            <w:noProof/>
            <w:webHidden/>
          </w:rPr>
          <w:instrText xml:space="preserve"> PAGEREF _Toc66280350 \h </w:instrText>
        </w:r>
        <w:r w:rsidR="003E40AC">
          <w:rPr>
            <w:noProof/>
            <w:webHidden/>
          </w:rPr>
        </w:r>
        <w:r w:rsidR="003E40AC">
          <w:rPr>
            <w:noProof/>
            <w:webHidden/>
          </w:rPr>
          <w:fldChar w:fldCharType="separate"/>
        </w:r>
        <w:r w:rsidR="0024192B">
          <w:rPr>
            <w:noProof/>
            <w:webHidden/>
          </w:rPr>
          <w:t>71</w:t>
        </w:r>
        <w:r w:rsidR="003E40AC">
          <w:rPr>
            <w:noProof/>
            <w:webHidden/>
          </w:rPr>
          <w:fldChar w:fldCharType="end"/>
        </w:r>
      </w:hyperlink>
    </w:p>
    <w:p w14:paraId="0DBCCF23" w14:textId="5AF77E91" w:rsidR="003E40AC" w:rsidRDefault="00990DA2">
      <w:pPr>
        <w:pStyle w:val="TableofFigures"/>
        <w:rPr>
          <w:rFonts w:asciiTheme="minorHAnsi" w:eastAsiaTheme="minorEastAsia" w:hAnsiTheme="minorHAnsi" w:cstheme="minorBidi"/>
          <w:noProof/>
          <w:color w:val="auto"/>
          <w:sz w:val="22"/>
          <w:szCs w:val="22"/>
        </w:rPr>
      </w:pPr>
      <w:hyperlink w:anchor="_Toc66280352" w:history="1">
        <w:r w:rsidR="003E40AC" w:rsidRPr="00962048">
          <w:rPr>
            <w:rStyle w:val="Hyperlink"/>
            <w:noProof/>
          </w:rPr>
          <w:t>3-6</w:t>
        </w:r>
        <w:r w:rsidR="003E40AC">
          <w:rPr>
            <w:rStyle w:val="Hyperlink"/>
            <w:noProof/>
          </w:rPr>
          <w:tab/>
        </w:r>
        <w:r w:rsidR="003E40AC" w:rsidRPr="00962048">
          <w:rPr>
            <w:rStyle w:val="Hyperlink"/>
            <w:noProof/>
          </w:rPr>
          <w:t>Observing the NAIP aerial photographs, in the same scale (1:3,000) and the same projection (NAD 1983 UTM, Zone 17N).</w:t>
        </w:r>
        <w:r w:rsidR="003E40AC">
          <w:rPr>
            <w:noProof/>
            <w:webHidden/>
          </w:rPr>
          <w:tab/>
        </w:r>
        <w:r w:rsidR="003E40AC">
          <w:rPr>
            <w:noProof/>
            <w:webHidden/>
          </w:rPr>
          <w:fldChar w:fldCharType="begin"/>
        </w:r>
        <w:r w:rsidR="003E40AC">
          <w:rPr>
            <w:noProof/>
            <w:webHidden/>
          </w:rPr>
          <w:instrText xml:space="preserve"> PAGEREF _Toc66280352 \h </w:instrText>
        </w:r>
        <w:r w:rsidR="003E40AC">
          <w:rPr>
            <w:noProof/>
            <w:webHidden/>
          </w:rPr>
        </w:r>
        <w:r w:rsidR="003E40AC">
          <w:rPr>
            <w:noProof/>
            <w:webHidden/>
          </w:rPr>
          <w:fldChar w:fldCharType="separate"/>
        </w:r>
        <w:r w:rsidR="0024192B">
          <w:rPr>
            <w:noProof/>
            <w:webHidden/>
          </w:rPr>
          <w:t>72</w:t>
        </w:r>
        <w:r w:rsidR="003E40AC">
          <w:rPr>
            <w:noProof/>
            <w:webHidden/>
          </w:rPr>
          <w:fldChar w:fldCharType="end"/>
        </w:r>
      </w:hyperlink>
    </w:p>
    <w:p w14:paraId="1F633BD2" w14:textId="0904BB33" w:rsidR="003E40AC" w:rsidRDefault="00990DA2">
      <w:pPr>
        <w:pStyle w:val="TableofFigures"/>
        <w:rPr>
          <w:rFonts w:asciiTheme="minorHAnsi" w:eastAsiaTheme="minorEastAsia" w:hAnsiTheme="minorHAnsi" w:cstheme="minorBidi"/>
          <w:noProof/>
          <w:color w:val="auto"/>
          <w:sz w:val="22"/>
          <w:szCs w:val="22"/>
        </w:rPr>
      </w:pPr>
      <w:hyperlink w:anchor="_Toc66280353" w:history="1">
        <w:r w:rsidR="003E40AC" w:rsidRPr="00962048">
          <w:rPr>
            <w:rStyle w:val="Hyperlink"/>
            <w:noProof/>
          </w:rPr>
          <w:t>3-7</w:t>
        </w:r>
        <w:r w:rsidR="003E40AC">
          <w:rPr>
            <w:rStyle w:val="Hyperlink"/>
            <w:noProof/>
          </w:rPr>
          <w:tab/>
        </w:r>
        <w:r w:rsidR="003E40AC" w:rsidRPr="00962048">
          <w:rPr>
            <w:rStyle w:val="Hyperlink"/>
            <w:noProof/>
          </w:rPr>
          <w:t>Results of DSAS calculations for years 1994 to 2007</w:t>
        </w:r>
        <w:r w:rsidR="003E40AC">
          <w:rPr>
            <w:noProof/>
            <w:webHidden/>
          </w:rPr>
          <w:tab/>
        </w:r>
        <w:r w:rsidR="003E40AC">
          <w:rPr>
            <w:noProof/>
            <w:webHidden/>
          </w:rPr>
          <w:fldChar w:fldCharType="begin"/>
        </w:r>
        <w:r w:rsidR="003E40AC">
          <w:rPr>
            <w:noProof/>
            <w:webHidden/>
          </w:rPr>
          <w:instrText xml:space="preserve"> PAGEREF _Toc66280353 \h </w:instrText>
        </w:r>
        <w:r w:rsidR="003E40AC">
          <w:rPr>
            <w:noProof/>
            <w:webHidden/>
          </w:rPr>
        </w:r>
        <w:r w:rsidR="003E40AC">
          <w:rPr>
            <w:noProof/>
            <w:webHidden/>
          </w:rPr>
          <w:fldChar w:fldCharType="separate"/>
        </w:r>
        <w:r w:rsidR="0024192B">
          <w:rPr>
            <w:noProof/>
            <w:webHidden/>
          </w:rPr>
          <w:t>73</w:t>
        </w:r>
        <w:r w:rsidR="003E40AC">
          <w:rPr>
            <w:noProof/>
            <w:webHidden/>
          </w:rPr>
          <w:fldChar w:fldCharType="end"/>
        </w:r>
      </w:hyperlink>
    </w:p>
    <w:p w14:paraId="3CFAB36B" w14:textId="6B98A7F6" w:rsidR="003E40AC" w:rsidRDefault="00990DA2">
      <w:pPr>
        <w:pStyle w:val="TableofFigures"/>
        <w:rPr>
          <w:rFonts w:asciiTheme="minorHAnsi" w:eastAsiaTheme="minorEastAsia" w:hAnsiTheme="minorHAnsi" w:cstheme="minorBidi"/>
          <w:noProof/>
          <w:color w:val="auto"/>
          <w:sz w:val="22"/>
          <w:szCs w:val="22"/>
        </w:rPr>
      </w:pPr>
      <w:hyperlink w:anchor="_Toc66280354" w:history="1">
        <w:r w:rsidR="003E40AC" w:rsidRPr="00962048">
          <w:rPr>
            <w:rStyle w:val="Hyperlink"/>
            <w:noProof/>
          </w:rPr>
          <w:t>3-8</w:t>
        </w:r>
        <w:r w:rsidR="003E40AC">
          <w:rPr>
            <w:rStyle w:val="Hyperlink"/>
            <w:noProof/>
          </w:rPr>
          <w:tab/>
        </w:r>
        <w:r w:rsidR="003E40AC" w:rsidRPr="00962048">
          <w:rPr>
            <w:rStyle w:val="Hyperlink"/>
            <w:noProof/>
          </w:rPr>
          <w:t>Figure of the DSAS statistics for years 1994 to 2007.</w:t>
        </w:r>
        <w:r w:rsidR="003E40AC">
          <w:rPr>
            <w:noProof/>
            <w:webHidden/>
          </w:rPr>
          <w:tab/>
        </w:r>
        <w:r w:rsidR="003E40AC">
          <w:rPr>
            <w:noProof/>
            <w:webHidden/>
          </w:rPr>
          <w:fldChar w:fldCharType="begin"/>
        </w:r>
        <w:r w:rsidR="003E40AC">
          <w:rPr>
            <w:noProof/>
            <w:webHidden/>
          </w:rPr>
          <w:instrText xml:space="preserve"> PAGEREF _Toc66280354 \h </w:instrText>
        </w:r>
        <w:r w:rsidR="003E40AC">
          <w:rPr>
            <w:noProof/>
            <w:webHidden/>
          </w:rPr>
        </w:r>
        <w:r w:rsidR="003E40AC">
          <w:rPr>
            <w:noProof/>
            <w:webHidden/>
          </w:rPr>
          <w:fldChar w:fldCharType="separate"/>
        </w:r>
        <w:r w:rsidR="0024192B">
          <w:rPr>
            <w:noProof/>
            <w:webHidden/>
          </w:rPr>
          <w:t>74</w:t>
        </w:r>
        <w:r w:rsidR="003E40AC">
          <w:rPr>
            <w:noProof/>
            <w:webHidden/>
          </w:rPr>
          <w:fldChar w:fldCharType="end"/>
        </w:r>
      </w:hyperlink>
    </w:p>
    <w:p w14:paraId="78C1D853" w14:textId="20691C05" w:rsidR="003E40AC" w:rsidRDefault="00990DA2">
      <w:pPr>
        <w:pStyle w:val="TableofFigures"/>
        <w:rPr>
          <w:rFonts w:asciiTheme="minorHAnsi" w:eastAsiaTheme="minorEastAsia" w:hAnsiTheme="minorHAnsi" w:cstheme="minorBidi"/>
          <w:noProof/>
          <w:color w:val="auto"/>
          <w:sz w:val="22"/>
          <w:szCs w:val="22"/>
        </w:rPr>
      </w:pPr>
      <w:hyperlink w:anchor="_Toc66280355" w:history="1">
        <w:r w:rsidR="003E40AC" w:rsidRPr="00962048">
          <w:rPr>
            <w:rStyle w:val="Hyperlink"/>
            <w:noProof/>
          </w:rPr>
          <w:t>3-9</w:t>
        </w:r>
        <w:r w:rsidR="003E40AC">
          <w:rPr>
            <w:rStyle w:val="Hyperlink"/>
            <w:noProof/>
          </w:rPr>
          <w:tab/>
        </w:r>
        <w:r w:rsidR="003E40AC" w:rsidRPr="00962048">
          <w:rPr>
            <w:rStyle w:val="Hyperlink"/>
            <w:noProof/>
          </w:rPr>
          <w:t>Results of DSAS calculations for years 2010 to 2019.</w:t>
        </w:r>
        <w:r w:rsidR="003E40AC">
          <w:rPr>
            <w:noProof/>
            <w:webHidden/>
          </w:rPr>
          <w:tab/>
        </w:r>
        <w:r w:rsidR="003E40AC">
          <w:rPr>
            <w:noProof/>
            <w:webHidden/>
          </w:rPr>
          <w:fldChar w:fldCharType="begin"/>
        </w:r>
        <w:r w:rsidR="003E40AC">
          <w:rPr>
            <w:noProof/>
            <w:webHidden/>
          </w:rPr>
          <w:instrText xml:space="preserve"> PAGEREF _Toc66280355 \h </w:instrText>
        </w:r>
        <w:r w:rsidR="003E40AC">
          <w:rPr>
            <w:noProof/>
            <w:webHidden/>
          </w:rPr>
        </w:r>
        <w:r w:rsidR="003E40AC">
          <w:rPr>
            <w:noProof/>
            <w:webHidden/>
          </w:rPr>
          <w:fldChar w:fldCharType="separate"/>
        </w:r>
        <w:r w:rsidR="0024192B">
          <w:rPr>
            <w:noProof/>
            <w:webHidden/>
          </w:rPr>
          <w:t>75</w:t>
        </w:r>
        <w:r w:rsidR="003E40AC">
          <w:rPr>
            <w:noProof/>
            <w:webHidden/>
          </w:rPr>
          <w:fldChar w:fldCharType="end"/>
        </w:r>
      </w:hyperlink>
    </w:p>
    <w:p w14:paraId="4C9A744A" w14:textId="6CC0254B" w:rsidR="003E40AC" w:rsidRDefault="00990DA2">
      <w:pPr>
        <w:pStyle w:val="TableofFigures"/>
        <w:rPr>
          <w:rFonts w:asciiTheme="minorHAnsi" w:eastAsiaTheme="minorEastAsia" w:hAnsiTheme="minorHAnsi" w:cstheme="minorBidi"/>
          <w:noProof/>
          <w:color w:val="auto"/>
          <w:sz w:val="22"/>
          <w:szCs w:val="22"/>
        </w:rPr>
      </w:pPr>
      <w:hyperlink w:anchor="_Toc66280357" w:history="1">
        <w:r w:rsidR="003E40AC" w:rsidRPr="00962048">
          <w:rPr>
            <w:rStyle w:val="Hyperlink"/>
            <w:noProof/>
          </w:rPr>
          <w:t>3-10</w:t>
        </w:r>
        <w:r w:rsidR="003E40AC">
          <w:rPr>
            <w:rStyle w:val="Hyperlink"/>
            <w:noProof/>
          </w:rPr>
          <w:tab/>
        </w:r>
        <w:r w:rsidR="003E40AC" w:rsidRPr="00962048">
          <w:rPr>
            <w:rStyle w:val="Hyperlink"/>
            <w:noProof/>
          </w:rPr>
          <w:t>Figure of the DSAS statistics for years 2010 to 2019</w:t>
        </w:r>
        <w:r w:rsidR="003E40AC">
          <w:rPr>
            <w:noProof/>
            <w:webHidden/>
          </w:rPr>
          <w:tab/>
        </w:r>
        <w:r w:rsidR="003E40AC">
          <w:rPr>
            <w:noProof/>
            <w:webHidden/>
          </w:rPr>
          <w:fldChar w:fldCharType="begin"/>
        </w:r>
        <w:r w:rsidR="003E40AC">
          <w:rPr>
            <w:noProof/>
            <w:webHidden/>
          </w:rPr>
          <w:instrText xml:space="preserve"> PAGEREF _Toc66280357 \h </w:instrText>
        </w:r>
        <w:r w:rsidR="003E40AC">
          <w:rPr>
            <w:noProof/>
            <w:webHidden/>
          </w:rPr>
        </w:r>
        <w:r w:rsidR="003E40AC">
          <w:rPr>
            <w:noProof/>
            <w:webHidden/>
          </w:rPr>
          <w:fldChar w:fldCharType="separate"/>
        </w:r>
        <w:r w:rsidR="0024192B">
          <w:rPr>
            <w:noProof/>
            <w:webHidden/>
          </w:rPr>
          <w:t>76</w:t>
        </w:r>
        <w:r w:rsidR="003E40AC">
          <w:rPr>
            <w:noProof/>
            <w:webHidden/>
          </w:rPr>
          <w:fldChar w:fldCharType="end"/>
        </w:r>
      </w:hyperlink>
    </w:p>
    <w:p w14:paraId="5C6C0CDA" w14:textId="0C080C84" w:rsidR="003E40AC" w:rsidRDefault="00990DA2">
      <w:pPr>
        <w:pStyle w:val="TableofFigures"/>
        <w:rPr>
          <w:rFonts w:asciiTheme="minorHAnsi" w:eastAsiaTheme="minorEastAsia" w:hAnsiTheme="minorHAnsi" w:cstheme="minorBidi"/>
          <w:noProof/>
          <w:color w:val="auto"/>
          <w:sz w:val="22"/>
          <w:szCs w:val="22"/>
        </w:rPr>
      </w:pPr>
      <w:hyperlink w:anchor="_Toc66280358" w:history="1">
        <w:r w:rsidR="003E40AC" w:rsidRPr="00962048">
          <w:rPr>
            <w:rStyle w:val="Hyperlink"/>
            <w:noProof/>
          </w:rPr>
          <w:t>3-11</w:t>
        </w:r>
        <w:r w:rsidR="003E40AC">
          <w:rPr>
            <w:rStyle w:val="Hyperlink"/>
            <w:noProof/>
          </w:rPr>
          <w:tab/>
        </w:r>
        <w:r w:rsidR="003E40AC" w:rsidRPr="00962048">
          <w:rPr>
            <w:rStyle w:val="Hyperlink"/>
            <w:noProof/>
          </w:rPr>
          <w:t>Results of DSAS calculations for years 1994 to 2019</w:t>
        </w:r>
        <w:r w:rsidR="003E40AC">
          <w:rPr>
            <w:noProof/>
            <w:webHidden/>
          </w:rPr>
          <w:tab/>
        </w:r>
        <w:r w:rsidR="003E40AC">
          <w:rPr>
            <w:noProof/>
            <w:webHidden/>
          </w:rPr>
          <w:fldChar w:fldCharType="begin"/>
        </w:r>
        <w:r w:rsidR="003E40AC">
          <w:rPr>
            <w:noProof/>
            <w:webHidden/>
          </w:rPr>
          <w:instrText xml:space="preserve"> PAGEREF _Toc66280358 \h </w:instrText>
        </w:r>
        <w:r w:rsidR="003E40AC">
          <w:rPr>
            <w:noProof/>
            <w:webHidden/>
          </w:rPr>
        </w:r>
        <w:r w:rsidR="003E40AC">
          <w:rPr>
            <w:noProof/>
            <w:webHidden/>
          </w:rPr>
          <w:fldChar w:fldCharType="separate"/>
        </w:r>
        <w:r w:rsidR="0024192B">
          <w:rPr>
            <w:noProof/>
            <w:webHidden/>
          </w:rPr>
          <w:t>77</w:t>
        </w:r>
        <w:r w:rsidR="003E40AC">
          <w:rPr>
            <w:noProof/>
            <w:webHidden/>
          </w:rPr>
          <w:fldChar w:fldCharType="end"/>
        </w:r>
      </w:hyperlink>
    </w:p>
    <w:p w14:paraId="3835FC75" w14:textId="4B6D3E48" w:rsidR="003E40AC" w:rsidRDefault="00990DA2">
      <w:pPr>
        <w:pStyle w:val="TableofFigures"/>
        <w:rPr>
          <w:rFonts w:asciiTheme="minorHAnsi" w:eastAsiaTheme="minorEastAsia" w:hAnsiTheme="minorHAnsi" w:cstheme="minorBidi"/>
          <w:noProof/>
          <w:color w:val="auto"/>
          <w:sz w:val="22"/>
          <w:szCs w:val="22"/>
        </w:rPr>
      </w:pPr>
      <w:hyperlink w:anchor="_Toc66280359" w:history="1">
        <w:r w:rsidR="003E40AC" w:rsidRPr="00962048">
          <w:rPr>
            <w:rStyle w:val="Hyperlink"/>
            <w:noProof/>
          </w:rPr>
          <w:t>3-12</w:t>
        </w:r>
        <w:r w:rsidR="003E40AC">
          <w:rPr>
            <w:rStyle w:val="Hyperlink"/>
            <w:noProof/>
          </w:rPr>
          <w:tab/>
        </w:r>
        <w:r w:rsidR="003E40AC" w:rsidRPr="00962048">
          <w:rPr>
            <w:rStyle w:val="Hyperlink"/>
            <w:noProof/>
          </w:rPr>
          <w:t xml:space="preserve">DSAS statistics for </w:t>
        </w:r>
        <w:r w:rsidR="003E40AC">
          <w:rPr>
            <w:rStyle w:val="Hyperlink"/>
            <w:noProof/>
          </w:rPr>
          <w:t xml:space="preserve">the </w:t>
        </w:r>
        <w:r w:rsidR="003E40AC" w:rsidRPr="00962048">
          <w:rPr>
            <w:rStyle w:val="Hyperlink"/>
            <w:noProof/>
          </w:rPr>
          <w:t>years 1994 to 2019.</w:t>
        </w:r>
        <w:r w:rsidR="003E40AC">
          <w:rPr>
            <w:noProof/>
            <w:webHidden/>
          </w:rPr>
          <w:tab/>
        </w:r>
        <w:r w:rsidR="003E40AC">
          <w:rPr>
            <w:noProof/>
            <w:webHidden/>
          </w:rPr>
          <w:fldChar w:fldCharType="begin"/>
        </w:r>
        <w:r w:rsidR="003E40AC">
          <w:rPr>
            <w:noProof/>
            <w:webHidden/>
          </w:rPr>
          <w:instrText xml:space="preserve"> PAGEREF _Toc66280359 \h </w:instrText>
        </w:r>
        <w:r w:rsidR="003E40AC">
          <w:rPr>
            <w:noProof/>
            <w:webHidden/>
          </w:rPr>
        </w:r>
        <w:r w:rsidR="003E40AC">
          <w:rPr>
            <w:noProof/>
            <w:webHidden/>
          </w:rPr>
          <w:fldChar w:fldCharType="separate"/>
        </w:r>
        <w:r w:rsidR="0024192B">
          <w:rPr>
            <w:noProof/>
            <w:webHidden/>
          </w:rPr>
          <w:t>78</w:t>
        </w:r>
        <w:r w:rsidR="003E40AC">
          <w:rPr>
            <w:noProof/>
            <w:webHidden/>
          </w:rPr>
          <w:fldChar w:fldCharType="end"/>
        </w:r>
      </w:hyperlink>
    </w:p>
    <w:p w14:paraId="0A22F89D" w14:textId="17D3CA35" w:rsidR="003E40AC" w:rsidRDefault="00990DA2">
      <w:pPr>
        <w:pStyle w:val="TableofFigures"/>
        <w:rPr>
          <w:rFonts w:asciiTheme="minorHAnsi" w:eastAsiaTheme="minorEastAsia" w:hAnsiTheme="minorHAnsi" w:cstheme="minorBidi"/>
          <w:noProof/>
          <w:color w:val="auto"/>
          <w:sz w:val="22"/>
          <w:szCs w:val="22"/>
        </w:rPr>
      </w:pPr>
      <w:hyperlink w:anchor="_Toc66280360" w:history="1">
        <w:r w:rsidR="003E40AC" w:rsidRPr="00962048">
          <w:rPr>
            <w:rStyle w:val="Hyperlink"/>
            <w:noProof/>
          </w:rPr>
          <w:t>3-13</w:t>
        </w:r>
        <w:r w:rsidR="003E40AC">
          <w:rPr>
            <w:rStyle w:val="Hyperlink"/>
            <w:noProof/>
          </w:rPr>
          <w:tab/>
        </w:r>
        <w:r w:rsidR="003E40AC" w:rsidRPr="00962048">
          <w:rPr>
            <w:rStyle w:val="Hyperlink"/>
            <w:noProof/>
          </w:rPr>
          <w:t>DSAS shoreline prediction forecast.</w:t>
        </w:r>
        <w:r w:rsidR="003E40AC">
          <w:rPr>
            <w:noProof/>
            <w:webHidden/>
          </w:rPr>
          <w:tab/>
        </w:r>
        <w:r w:rsidR="003E40AC">
          <w:rPr>
            <w:noProof/>
            <w:webHidden/>
          </w:rPr>
          <w:fldChar w:fldCharType="begin"/>
        </w:r>
        <w:r w:rsidR="003E40AC">
          <w:rPr>
            <w:noProof/>
            <w:webHidden/>
          </w:rPr>
          <w:instrText xml:space="preserve"> PAGEREF _Toc66280360 \h </w:instrText>
        </w:r>
        <w:r w:rsidR="003E40AC">
          <w:rPr>
            <w:noProof/>
            <w:webHidden/>
          </w:rPr>
        </w:r>
        <w:r w:rsidR="003E40AC">
          <w:rPr>
            <w:noProof/>
            <w:webHidden/>
          </w:rPr>
          <w:fldChar w:fldCharType="separate"/>
        </w:r>
        <w:r w:rsidR="0024192B">
          <w:rPr>
            <w:noProof/>
            <w:webHidden/>
          </w:rPr>
          <w:t>79</w:t>
        </w:r>
        <w:r w:rsidR="003E40AC">
          <w:rPr>
            <w:noProof/>
            <w:webHidden/>
          </w:rPr>
          <w:fldChar w:fldCharType="end"/>
        </w:r>
      </w:hyperlink>
    </w:p>
    <w:p w14:paraId="3778D670" w14:textId="296F8F40" w:rsidR="001949BD" w:rsidRPr="004A1924" w:rsidRDefault="00C30887" w:rsidP="00C2763A">
      <w:pPr>
        <w:pStyle w:val="TableofFigures"/>
        <w:rPr>
          <w:rFonts w:cs="Arial"/>
        </w:rPr>
      </w:pPr>
      <w:r>
        <w:rPr>
          <w:rFonts w:cs="Arial"/>
        </w:rPr>
        <w:fldChar w:fldCharType="end"/>
      </w:r>
    </w:p>
    <w:p w14:paraId="31C76805" w14:textId="77777777" w:rsidR="006E4A6F" w:rsidRPr="004A1924" w:rsidRDefault="009C588B" w:rsidP="006E4A6F">
      <w:pPr>
        <w:pStyle w:val="002CHAPTERTITLE"/>
        <w:rPr>
          <w:rFonts w:cs="Arial"/>
        </w:rPr>
      </w:pPr>
      <w:bookmarkStart w:id="8" w:name="_Toc59844492"/>
      <w:bookmarkStart w:id="9" w:name="_Toc78333591"/>
      <w:bookmarkStart w:id="10" w:name="_Toc142801989"/>
      <w:r w:rsidRPr="004A1924">
        <w:rPr>
          <w:rFonts w:cs="Arial"/>
        </w:rPr>
        <w:br w:type="page"/>
      </w:r>
      <w:bookmarkEnd w:id="8"/>
      <w:bookmarkEnd w:id="9"/>
      <w:bookmarkEnd w:id="10"/>
      <w:r w:rsidR="006E4A6F" w:rsidRPr="004A1924">
        <w:rPr>
          <w:rFonts w:cs="Arial"/>
        </w:rPr>
        <w:lastRenderedPageBreak/>
        <w:t xml:space="preserve"> </w:t>
      </w:r>
    </w:p>
    <w:p w14:paraId="35D81FAA" w14:textId="680A4148" w:rsidR="001949BD" w:rsidRPr="004A1924" w:rsidRDefault="001949BD" w:rsidP="009C588B">
      <w:pPr>
        <w:pStyle w:val="002CHAPTERTITLE"/>
        <w:rPr>
          <w:rFonts w:cs="Arial"/>
        </w:rPr>
      </w:pPr>
      <w:bookmarkStart w:id="11" w:name="_Toc64018309"/>
      <w:r w:rsidRPr="004A1924">
        <w:rPr>
          <w:rFonts w:cs="Arial"/>
        </w:rPr>
        <w:t>LIST OF ABBREVIATIONS</w:t>
      </w:r>
      <w:bookmarkEnd w:id="11"/>
    </w:p>
    <w:tbl>
      <w:tblPr>
        <w:tblW w:w="9360" w:type="dxa"/>
        <w:tblLook w:val="04A0" w:firstRow="1" w:lastRow="0" w:firstColumn="1" w:lastColumn="0" w:noHBand="0" w:noVBand="1"/>
      </w:tblPr>
      <w:tblGrid>
        <w:gridCol w:w="1900"/>
        <w:gridCol w:w="7460"/>
      </w:tblGrid>
      <w:tr w:rsidR="00AC0A45" w:rsidRPr="005340D2" w14:paraId="73B6226E" w14:textId="77777777" w:rsidTr="00B449FD">
        <w:tc>
          <w:tcPr>
            <w:tcW w:w="1900" w:type="dxa"/>
            <w:shd w:val="clear" w:color="auto" w:fill="auto"/>
          </w:tcPr>
          <w:p w14:paraId="5721C739" w14:textId="613FEB68" w:rsidR="00AC0A45" w:rsidRPr="00B449FD" w:rsidRDefault="00AC0A45" w:rsidP="005340D2">
            <w:pPr>
              <w:pStyle w:val="LOA"/>
              <w:ind w:left="0" w:firstLine="0"/>
              <w:rPr>
                <w:rFonts w:cs="Arial"/>
              </w:rPr>
            </w:pPr>
            <w:r w:rsidRPr="00D82220">
              <w:rPr>
                <w:rFonts w:cs="Arial"/>
                <w:color w:val="000000" w:themeColor="text1"/>
              </w:rPr>
              <w:t>ARCS</w:t>
            </w:r>
          </w:p>
        </w:tc>
        <w:tc>
          <w:tcPr>
            <w:tcW w:w="7460" w:type="dxa"/>
            <w:shd w:val="clear" w:color="auto" w:fill="auto"/>
          </w:tcPr>
          <w:p w14:paraId="45E4C068" w14:textId="6C36D31D" w:rsidR="00AC0A45" w:rsidRPr="00B449FD" w:rsidRDefault="00AC0A45" w:rsidP="00942D46">
            <w:pPr>
              <w:pStyle w:val="LOA"/>
              <w:ind w:left="0" w:firstLine="0"/>
              <w:rPr>
                <w:rFonts w:cs="Arial"/>
              </w:rPr>
            </w:pPr>
            <w:r w:rsidRPr="00D82220">
              <w:rPr>
                <w:rFonts w:cs="Arial"/>
              </w:rPr>
              <w:t>University of Florida Academic Research Consulting &amp; Services</w:t>
            </w:r>
            <w:r>
              <w:rPr>
                <w:rFonts w:cs="Arial"/>
              </w:rPr>
              <w:t xml:space="preserve">, </w:t>
            </w:r>
            <w:r w:rsidRPr="00D82220">
              <w:rPr>
                <w:rFonts w:cs="Arial"/>
              </w:rPr>
              <w:t>http://arcs.uflib.ufl.edu/</w:t>
            </w:r>
          </w:p>
        </w:tc>
      </w:tr>
      <w:tr w:rsidR="003F7017" w:rsidRPr="005340D2" w14:paraId="2D8CD23A" w14:textId="77777777" w:rsidTr="00B449FD">
        <w:tc>
          <w:tcPr>
            <w:tcW w:w="1900" w:type="dxa"/>
            <w:shd w:val="clear" w:color="auto" w:fill="auto"/>
          </w:tcPr>
          <w:p w14:paraId="1A1D9089" w14:textId="64E53824" w:rsidR="003F7017" w:rsidRPr="00D82220" w:rsidRDefault="003F7017" w:rsidP="005340D2">
            <w:pPr>
              <w:pStyle w:val="LOA"/>
              <w:ind w:left="0" w:firstLine="0"/>
              <w:rPr>
                <w:rFonts w:cs="Arial"/>
                <w:color w:val="000000" w:themeColor="text1"/>
              </w:rPr>
            </w:pPr>
            <w:r w:rsidRPr="003F7017">
              <w:rPr>
                <w:rFonts w:cs="Arial"/>
                <w:color w:val="000000" w:themeColor="text1"/>
              </w:rPr>
              <w:t>CIR/CNIR</w:t>
            </w:r>
          </w:p>
        </w:tc>
        <w:tc>
          <w:tcPr>
            <w:tcW w:w="7460" w:type="dxa"/>
            <w:shd w:val="clear" w:color="auto" w:fill="auto"/>
          </w:tcPr>
          <w:p w14:paraId="7B3EA6AA" w14:textId="5233F6A4" w:rsidR="003F7017" w:rsidRPr="00D82220" w:rsidRDefault="00602806" w:rsidP="00942D46">
            <w:pPr>
              <w:pStyle w:val="LOA"/>
              <w:ind w:left="0" w:firstLine="0"/>
              <w:rPr>
                <w:rFonts w:cs="Arial"/>
              </w:rPr>
            </w:pPr>
            <w:r>
              <w:rPr>
                <w:rFonts w:cs="Arial"/>
              </w:rPr>
              <w:t>R</w:t>
            </w:r>
            <w:r w:rsidRPr="00602806">
              <w:rPr>
                <w:rFonts w:cs="Arial"/>
              </w:rPr>
              <w:t>ed, green, blue, and infrared</w:t>
            </w:r>
            <w:r>
              <w:rPr>
                <w:rFonts w:cs="Arial"/>
              </w:rPr>
              <w:t xml:space="preserve"> four band satellite imagery.</w:t>
            </w:r>
          </w:p>
        </w:tc>
      </w:tr>
      <w:tr w:rsidR="00033F39" w:rsidRPr="005340D2" w14:paraId="560B41F6" w14:textId="77777777" w:rsidTr="00B449FD">
        <w:tc>
          <w:tcPr>
            <w:tcW w:w="1900" w:type="dxa"/>
            <w:shd w:val="clear" w:color="auto" w:fill="auto"/>
          </w:tcPr>
          <w:p w14:paraId="535C0311" w14:textId="13CA2150" w:rsidR="00033F39" w:rsidRPr="00D82220" w:rsidRDefault="00033F39" w:rsidP="005340D2">
            <w:pPr>
              <w:pStyle w:val="LOA"/>
              <w:ind w:left="0" w:firstLine="0"/>
              <w:rPr>
                <w:rFonts w:cs="Arial"/>
                <w:color w:val="000000" w:themeColor="text1"/>
              </w:rPr>
            </w:pPr>
            <w:r w:rsidRPr="00033F39">
              <w:rPr>
                <w:rFonts w:cs="Arial"/>
                <w:color w:val="000000" w:themeColor="text1"/>
              </w:rPr>
              <w:t>DOQQ</w:t>
            </w:r>
          </w:p>
        </w:tc>
        <w:tc>
          <w:tcPr>
            <w:tcW w:w="7460" w:type="dxa"/>
            <w:shd w:val="clear" w:color="auto" w:fill="auto"/>
          </w:tcPr>
          <w:p w14:paraId="0BEE7500" w14:textId="3623D276" w:rsidR="00033F39" w:rsidRPr="00D82220" w:rsidRDefault="00033F39" w:rsidP="00942D46">
            <w:pPr>
              <w:pStyle w:val="LOA"/>
              <w:ind w:left="0" w:firstLine="0"/>
              <w:rPr>
                <w:rFonts w:cs="Arial"/>
              </w:rPr>
            </w:pPr>
            <w:r w:rsidRPr="00033F39">
              <w:rPr>
                <w:rFonts w:cs="Arial"/>
              </w:rPr>
              <w:t>Digital Ortho Quarter Quad Tiles</w:t>
            </w:r>
          </w:p>
        </w:tc>
      </w:tr>
      <w:tr w:rsidR="008B2B12" w:rsidRPr="005340D2" w14:paraId="0C1E6E77" w14:textId="77777777" w:rsidTr="00B449FD">
        <w:tc>
          <w:tcPr>
            <w:tcW w:w="1900" w:type="dxa"/>
            <w:shd w:val="clear" w:color="auto" w:fill="auto"/>
          </w:tcPr>
          <w:p w14:paraId="1F39AF5B" w14:textId="636DEFD1" w:rsidR="008B2B12" w:rsidRPr="00033F39" w:rsidRDefault="008B2B12" w:rsidP="005340D2">
            <w:pPr>
              <w:pStyle w:val="LOA"/>
              <w:ind w:left="0" w:firstLine="0"/>
              <w:rPr>
                <w:rFonts w:cs="Arial"/>
                <w:color w:val="000000" w:themeColor="text1"/>
              </w:rPr>
            </w:pPr>
            <w:r w:rsidRPr="008B2B12">
              <w:rPr>
                <w:rFonts w:cs="Arial"/>
                <w:color w:val="000000" w:themeColor="text1"/>
              </w:rPr>
              <w:t>DSAS</w:t>
            </w:r>
          </w:p>
        </w:tc>
        <w:tc>
          <w:tcPr>
            <w:tcW w:w="7460" w:type="dxa"/>
            <w:shd w:val="clear" w:color="auto" w:fill="auto"/>
          </w:tcPr>
          <w:p w14:paraId="03090556" w14:textId="6EBCF456" w:rsidR="008F387E" w:rsidRPr="00033F39" w:rsidRDefault="008B2B12" w:rsidP="00942D46">
            <w:pPr>
              <w:pStyle w:val="LOA"/>
              <w:ind w:left="0" w:firstLine="0"/>
              <w:rPr>
                <w:rFonts w:cs="Arial"/>
              </w:rPr>
            </w:pPr>
            <w:r w:rsidRPr="008B2B12">
              <w:rPr>
                <w:rFonts w:cs="Arial"/>
              </w:rPr>
              <w:t>Digital Shoreline Analysis Systems</w:t>
            </w:r>
            <w:r>
              <w:rPr>
                <w:rFonts w:cs="Arial"/>
              </w:rPr>
              <w:t>, created and maintained by USGS for analyzing shorelines</w:t>
            </w:r>
            <w:r w:rsidR="008F387E">
              <w:rPr>
                <w:rFonts w:cs="Arial"/>
              </w:rPr>
              <w:t>.</w:t>
            </w:r>
          </w:p>
        </w:tc>
      </w:tr>
      <w:tr w:rsidR="008B2B12" w:rsidRPr="005340D2" w14:paraId="17061158" w14:textId="77777777" w:rsidTr="00B449FD">
        <w:tc>
          <w:tcPr>
            <w:tcW w:w="1900" w:type="dxa"/>
            <w:shd w:val="clear" w:color="auto" w:fill="auto"/>
          </w:tcPr>
          <w:p w14:paraId="4D9615EF" w14:textId="241D3725" w:rsidR="008B2B12" w:rsidRPr="00033F39" w:rsidRDefault="008B2B12" w:rsidP="005340D2">
            <w:pPr>
              <w:pStyle w:val="LOA"/>
              <w:ind w:left="0" w:firstLine="0"/>
              <w:rPr>
                <w:rFonts w:cs="Arial"/>
                <w:color w:val="000000" w:themeColor="text1"/>
              </w:rPr>
            </w:pPr>
            <w:r w:rsidRPr="008B2B12">
              <w:rPr>
                <w:rFonts w:cs="Arial"/>
                <w:color w:val="000000" w:themeColor="text1"/>
              </w:rPr>
              <w:t>GIS</w:t>
            </w:r>
          </w:p>
        </w:tc>
        <w:tc>
          <w:tcPr>
            <w:tcW w:w="7460" w:type="dxa"/>
            <w:shd w:val="clear" w:color="auto" w:fill="auto"/>
          </w:tcPr>
          <w:p w14:paraId="11D44274" w14:textId="4DC14D5E" w:rsidR="008B2B12" w:rsidRPr="00033F39" w:rsidRDefault="008B2B12" w:rsidP="00942D46">
            <w:pPr>
              <w:pStyle w:val="LOA"/>
              <w:ind w:left="0" w:firstLine="0"/>
              <w:rPr>
                <w:rFonts w:cs="Arial"/>
              </w:rPr>
            </w:pPr>
            <w:r w:rsidRPr="008B2B12">
              <w:rPr>
                <w:rFonts w:cs="Arial"/>
              </w:rPr>
              <w:t>Geographic Information System</w:t>
            </w:r>
            <w:r>
              <w:rPr>
                <w:rFonts w:cs="Arial"/>
              </w:rPr>
              <w:t xml:space="preserve">, used to gather manage and </w:t>
            </w:r>
            <w:r w:rsidR="00C54452">
              <w:rPr>
                <w:rFonts w:cs="Arial"/>
              </w:rPr>
              <w:t>analyze</w:t>
            </w:r>
            <w:r>
              <w:rPr>
                <w:rFonts w:cs="Arial"/>
              </w:rPr>
              <w:t xml:space="preserve"> geographic data.</w:t>
            </w:r>
          </w:p>
        </w:tc>
      </w:tr>
      <w:tr w:rsidR="00AC0A45" w:rsidRPr="005340D2" w14:paraId="5D8BFDC2" w14:textId="77777777" w:rsidTr="00B449FD">
        <w:tc>
          <w:tcPr>
            <w:tcW w:w="1900" w:type="dxa"/>
            <w:shd w:val="clear" w:color="auto" w:fill="auto"/>
          </w:tcPr>
          <w:p w14:paraId="2D53CF32" w14:textId="0E4DF3AD" w:rsidR="00AC0A45" w:rsidRPr="00B449FD" w:rsidRDefault="00AC0A45" w:rsidP="005340D2">
            <w:pPr>
              <w:pStyle w:val="LOA"/>
              <w:ind w:left="0" w:firstLine="0"/>
              <w:rPr>
                <w:rFonts w:cs="Arial"/>
              </w:rPr>
            </w:pPr>
            <w:r w:rsidRPr="00B449FD">
              <w:rPr>
                <w:rFonts w:cs="Arial"/>
                <w:color w:val="000000" w:themeColor="text1"/>
              </w:rPr>
              <w:t>LCR</w:t>
            </w:r>
          </w:p>
        </w:tc>
        <w:tc>
          <w:tcPr>
            <w:tcW w:w="7460" w:type="dxa"/>
            <w:shd w:val="clear" w:color="auto" w:fill="auto"/>
          </w:tcPr>
          <w:p w14:paraId="0340871C" w14:textId="5F89FC4D" w:rsidR="00AC0A45" w:rsidRPr="00B449FD" w:rsidRDefault="00AC0A45" w:rsidP="005340D2">
            <w:pPr>
              <w:pStyle w:val="LOA"/>
              <w:ind w:left="0" w:firstLine="0"/>
              <w:rPr>
                <w:rFonts w:cs="Arial"/>
              </w:rPr>
            </w:pPr>
            <w:r>
              <w:rPr>
                <w:rFonts w:cs="Arial"/>
              </w:rPr>
              <w:t>Lone Cabbage Reef</w:t>
            </w:r>
          </w:p>
        </w:tc>
      </w:tr>
      <w:tr w:rsidR="008B2B12" w:rsidRPr="005340D2" w14:paraId="316F6DCB" w14:textId="77777777" w:rsidTr="00B449FD">
        <w:tc>
          <w:tcPr>
            <w:tcW w:w="1900" w:type="dxa"/>
            <w:shd w:val="clear" w:color="auto" w:fill="auto"/>
          </w:tcPr>
          <w:p w14:paraId="245CD1C2" w14:textId="5E3AE509" w:rsidR="008B2B12" w:rsidRPr="00B449FD" w:rsidRDefault="008B2B12" w:rsidP="005340D2">
            <w:pPr>
              <w:pStyle w:val="LOA"/>
              <w:ind w:left="0" w:firstLine="0"/>
              <w:rPr>
                <w:rFonts w:cs="Arial"/>
                <w:color w:val="000000" w:themeColor="text1"/>
              </w:rPr>
            </w:pPr>
            <w:r w:rsidRPr="008B2B12">
              <w:rPr>
                <w:rFonts w:cs="Arial"/>
                <w:color w:val="000000" w:themeColor="text1"/>
              </w:rPr>
              <w:t>LRR</w:t>
            </w:r>
          </w:p>
        </w:tc>
        <w:tc>
          <w:tcPr>
            <w:tcW w:w="7460" w:type="dxa"/>
            <w:shd w:val="clear" w:color="auto" w:fill="auto"/>
          </w:tcPr>
          <w:p w14:paraId="17E7C4A3" w14:textId="488B505B" w:rsidR="008B2B12" w:rsidRDefault="008B2B12" w:rsidP="005340D2">
            <w:pPr>
              <w:pStyle w:val="LOA"/>
              <w:ind w:left="0" w:firstLine="0"/>
              <w:rPr>
                <w:rFonts w:cs="Arial"/>
              </w:rPr>
            </w:pPr>
            <w:r w:rsidRPr="008B2B12">
              <w:rPr>
                <w:rFonts w:cs="Arial"/>
              </w:rPr>
              <w:t>Linear Regression Rate</w:t>
            </w:r>
            <w:r>
              <w:rPr>
                <w:rFonts w:cs="Arial"/>
              </w:rPr>
              <w:t xml:space="preserve"> calculation available in DSAS</w:t>
            </w:r>
          </w:p>
        </w:tc>
      </w:tr>
      <w:tr w:rsidR="00AC0A45" w:rsidRPr="00B449FD" w14:paraId="7FDF516F" w14:textId="77777777" w:rsidTr="00B449FD">
        <w:tc>
          <w:tcPr>
            <w:tcW w:w="1900" w:type="dxa"/>
            <w:shd w:val="clear" w:color="auto" w:fill="auto"/>
          </w:tcPr>
          <w:p w14:paraId="5D79EB98" w14:textId="163DA7F1" w:rsidR="00AC0A45" w:rsidRPr="00B449FD" w:rsidRDefault="004528D4" w:rsidP="002023A7">
            <w:pPr>
              <w:pStyle w:val="LOA"/>
              <w:ind w:left="0" w:firstLine="0"/>
              <w:rPr>
                <w:rFonts w:cs="Arial"/>
                <w:color w:val="000000" w:themeColor="text1"/>
              </w:rPr>
            </w:pPr>
            <w:r w:rsidRPr="004528D4">
              <w:rPr>
                <w:rFonts w:cs="Arial"/>
                <w:color w:val="000000" w:themeColor="text1"/>
              </w:rPr>
              <w:t>NAIP</w:t>
            </w:r>
          </w:p>
        </w:tc>
        <w:tc>
          <w:tcPr>
            <w:tcW w:w="7460" w:type="dxa"/>
            <w:shd w:val="clear" w:color="auto" w:fill="auto"/>
          </w:tcPr>
          <w:p w14:paraId="2950126B" w14:textId="39AC36EB" w:rsidR="00AC0A45" w:rsidRPr="00B449FD" w:rsidRDefault="004528D4" w:rsidP="002023A7">
            <w:pPr>
              <w:pStyle w:val="LOA"/>
              <w:ind w:left="0" w:firstLine="0"/>
              <w:rPr>
                <w:rFonts w:cs="Arial"/>
              </w:rPr>
            </w:pPr>
            <w:r w:rsidRPr="004528D4">
              <w:rPr>
                <w:rFonts w:cs="Arial"/>
              </w:rPr>
              <w:t>National Agriculture Imagery Program</w:t>
            </w:r>
          </w:p>
        </w:tc>
      </w:tr>
      <w:tr w:rsidR="008B2B12" w:rsidRPr="00B449FD" w14:paraId="54792D04" w14:textId="77777777" w:rsidTr="00B449FD">
        <w:tc>
          <w:tcPr>
            <w:tcW w:w="1900" w:type="dxa"/>
            <w:shd w:val="clear" w:color="auto" w:fill="auto"/>
          </w:tcPr>
          <w:p w14:paraId="7F34B628" w14:textId="51635F5A" w:rsidR="008B2B12" w:rsidRPr="004528D4" w:rsidRDefault="008B2B12" w:rsidP="002023A7">
            <w:pPr>
              <w:pStyle w:val="LOA"/>
              <w:ind w:left="0" w:firstLine="0"/>
              <w:rPr>
                <w:rFonts w:cs="Arial"/>
                <w:color w:val="000000" w:themeColor="text1"/>
              </w:rPr>
            </w:pPr>
            <w:r w:rsidRPr="008B2B12">
              <w:rPr>
                <w:rFonts w:cs="Arial"/>
                <w:color w:val="000000" w:themeColor="text1"/>
              </w:rPr>
              <w:t>NDVI</w:t>
            </w:r>
          </w:p>
        </w:tc>
        <w:tc>
          <w:tcPr>
            <w:tcW w:w="7460" w:type="dxa"/>
            <w:shd w:val="clear" w:color="auto" w:fill="auto"/>
          </w:tcPr>
          <w:p w14:paraId="243D086E" w14:textId="635E201D" w:rsidR="008B2B12" w:rsidRPr="004528D4" w:rsidRDefault="008B2B12" w:rsidP="002023A7">
            <w:pPr>
              <w:pStyle w:val="LOA"/>
              <w:ind w:left="0" w:firstLine="0"/>
              <w:rPr>
                <w:rFonts w:cs="Arial"/>
              </w:rPr>
            </w:pPr>
            <w:r w:rsidRPr="008B2B12">
              <w:rPr>
                <w:rFonts w:cs="Arial"/>
              </w:rPr>
              <w:t>Normalized Difference Vegetation Index</w:t>
            </w:r>
          </w:p>
        </w:tc>
      </w:tr>
      <w:tr w:rsidR="004528D4" w:rsidRPr="00B449FD" w14:paraId="39503A6D" w14:textId="77777777" w:rsidTr="004528D4">
        <w:tc>
          <w:tcPr>
            <w:tcW w:w="1900" w:type="dxa"/>
            <w:shd w:val="clear" w:color="auto" w:fill="auto"/>
          </w:tcPr>
          <w:p w14:paraId="0DC51155"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NEON</w:t>
            </w:r>
          </w:p>
        </w:tc>
        <w:tc>
          <w:tcPr>
            <w:tcW w:w="7460" w:type="dxa"/>
            <w:shd w:val="clear" w:color="auto" w:fill="auto"/>
          </w:tcPr>
          <w:p w14:paraId="5C36B1CF" w14:textId="77777777" w:rsidR="004528D4" w:rsidRPr="00B449FD" w:rsidRDefault="004528D4" w:rsidP="002023A7">
            <w:pPr>
              <w:pStyle w:val="LOA"/>
              <w:ind w:left="0" w:firstLine="0"/>
              <w:rPr>
                <w:rFonts w:cs="Arial"/>
              </w:rPr>
            </w:pPr>
            <w:r w:rsidRPr="00B449FD">
              <w:rPr>
                <w:rFonts w:cs="Arial"/>
              </w:rPr>
              <w:t>National Ecological Observing Network</w:t>
            </w:r>
          </w:p>
        </w:tc>
      </w:tr>
      <w:tr w:rsidR="004528D4" w:rsidRPr="00B449FD" w14:paraId="54A00EBA" w14:textId="77777777" w:rsidTr="004528D4">
        <w:tc>
          <w:tcPr>
            <w:tcW w:w="1900" w:type="dxa"/>
            <w:shd w:val="clear" w:color="auto" w:fill="auto"/>
          </w:tcPr>
          <w:p w14:paraId="55DE3479"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NFWF</w:t>
            </w:r>
          </w:p>
        </w:tc>
        <w:tc>
          <w:tcPr>
            <w:tcW w:w="7460" w:type="dxa"/>
            <w:shd w:val="clear" w:color="auto" w:fill="auto"/>
          </w:tcPr>
          <w:p w14:paraId="488FEDBC" w14:textId="77777777" w:rsidR="004528D4" w:rsidRPr="00B449FD" w:rsidRDefault="004528D4" w:rsidP="002023A7">
            <w:pPr>
              <w:pStyle w:val="LOA"/>
              <w:ind w:left="0" w:firstLine="0"/>
              <w:rPr>
                <w:rFonts w:cs="Arial"/>
              </w:rPr>
            </w:pPr>
            <w:r w:rsidRPr="00B449FD">
              <w:rPr>
                <w:rFonts w:cs="Arial"/>
              </w:rPr>
              <w:t>National Fish and Wildlife Foundation</w:t>
            </w:r>
          </w:p>
        </w:tc>
      </w:tr>
      <w:tr w:rsidR="008B2B12" w:rsidRPr="00B449FD" w14:paraId="7DE70D7D" w14:textId="77777777" w:rsidTr="004528D4">
        <w:tc>
          <w:tcPr>
            <w:tcW w:w="1900" w:type="dxa"/>
            <w:shd w:val="clear" w:color="auto" w:fill="auto"/>
          </w:tcPr>
          <w:p w14:paraId="69BF2528" w14:textId="1AD70908" w:rsidR="008B2B12" w:rsidRPr="00B449FD" w:rsidRDefault="008B2B12" w:rsidP="002023A7">
            <w:pPr>
              <w:pStyle w:val="LOA"/>
              <w:ind w:left="0" w:firstLine="0"/>
              <w:rPr>
                <w:rFonts w:cs="Arial"/>
                <w:color w:val="000000" w:themeColor="text1"/>
              </w:rPr>
            </w:pPr>
            <w:r w:rsidRPr="008B2B12">
              <w:rPr>
                <w:rFonts w:cs="Arial"/>
                <w:color w:val="000000" w:themeColor="text1"/>
              </w:rPr>
              <w:t>NSM</w:t>
            </w:r>
          </w:p>
        </w:tc>
        <w:tc>
          <w:tcPr>
            <w:tcW w:w="7460" w:type="dxa"/>
            <w:shd w:val="clear" w:color="auto" w:fill="auto"/>
          </w:tcPr>
          <w:p w14:paraId="65014CAA" w14:textId="4821931A" w:rsidR="008B2B12" w:rsidRPr="00B449FD" w:rsidRDefault="008B2B12" w:rsidP="002023A7">
            <w:pPr>
              <w:pStyle w:val="LOA"/>
              <w:ind w:left="0" w:firstLine="0"/>
              <w:rPr>
                <w:rFonts w:cs="Arial"/>
              </w:rPr>
            </w:pPr>
            <w:r w:rsidRPr="008B2B12">
              <w:rPr>
                <w:rFonts w:cs="Arial"/>
              </w:rPr>
              <w:t>Net Shoreline Movement</w:t>
            </w:r>
            <w:r>
              <w:rPr>
                <w:rFonts w:cs="Arial"/>
              </w:rPr>
              <w:t xml:space="preserve"> calculation available in DSAS</w:t>
            </w:r>
          </w:p>
        </w:tc>
      </w:tr>
      <w:tr w:rsidR="003F7017" w:rsidRPr="00B449FD" w14:paraId="380F8328" w14:textId="77777777" w:rsidTr="004528D4">
        <w:tc>
          <w:tcPr>
            <w:tcW w:w="1900" w:type="dxa"/>
            <w:shd w:val="clear" w:color="auto" w:fill="auto"/>
          </w:tcPr>
          <w:p w14:paraId="729C31F5" w14:textId="046010BE" w:rsidR="003F7017" w:rsidRPr="00B449FD" w:rsidRDefault="003F7017" w:rsidP="002023A7">
            <w:pPr>
              <w:pStyle w:val="LOA"/>
              <w:ind w:left="0" w:firstLine="0"/>
              <w:rPr>
                <w:rFonts w:cs="Arial"/>
                <w:color w:val="000000" w:themeColor="text1"/>
              </w:rPr>
            </w:pPr>
            <w:r w:rsidRPr="003F7017">
              <w:rPr>
                <w:rFonts w:cs="Arial"/>
                <w:color w:val="000000" w:themeColor="text1"/>
              </w:rPr>
              <w:t>RGB</w:t>
            </w:r>
          </w:p>
        </w:tc>
        <w:tc>
          <w:tcPr>
            <w:tcW w:w="7460" w:type="dxa"/>
            <w:shd w:val="clear" w:color="auto" w:fill="auto"/>
          </w:tcPr>
          <w:p w14:paraId="6D357D29" w14:textId="28B70A05" w:rsidR="003F7017" w:rsidRPr="00B449FD" w:rsidRDefault="003F7017" w:rsidP="002023A7">
            <w:pPr>
              <w:pStyle w:val="LOA"/>
              <w:ind w:left="0" w:firstLine="0"/>
              <w:rPr>
                <w:rFonts w:cs="Arial"/>
              </w:rPr>
            </w:pPr>
            <w:r w:rsidRPr="003F7017">
              <w:rPr>
                <w:rFonts w:cs="Arial"/>
              </w:rPr>
              <w:t xml:space="preserve">Red, </w:t>
            </w:r>
            <w:r w:rsidR="00602806">
              <w:rPr>
                <w:rFonts w:cs="Arial"/>
              </w:rPr>
              <w:t>g</w:t>
            </w:r>
            <w:r w:rsidRPr="003F7017">
              <w:rPr>
                <w:rFonts w:cs="Arial"/>
              </w:rPr>
              <w:t xml:space="preserve">reen, </w:t>
            </w:r>
            <w:r w:rsidR="00602806">
              <w:rPr>
                <w:rFonts w:cs="Arial"/>
              </w:rPr>
              <w:t>and b</w:t>
            </w:r>
            <w:r w:rsidRPr="003F7017">
              <w:rPr>
                <w:rFonts w:cs="Arial"/>
              </w:rPr>
              <w:t>lue</w:t>
            </w:r>
            <w:r>
              <w:rPr>
                <w:rFonts w:cs="Arial"/>
              </w:rPr>
              <w:t xml:space="preserve"> three band satellite imagery</w:t>
            </w:r>
          </w:p>
        </w:tc>
      </w:tr>
      <w:tr w:rsidR="004528D4" w:rsidRPr="00B449FD" w14:paraId="113192E2" w14:textId="77777777" w:rsidTr="004528D4">
        <w:tc>
          <w:tcPr>
            <w:tcW w:w="1900" w:type="dxa"/>
            <w:shd w:val="clear" w:color="auto" w:fill="auto"/>
          </w:tcPr>
          <w:p w14:paraId="1B61CFB6"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SECOORA</w:t>
            </w:r>
          </w:p>
        </w:tc>
        <w:tc>
          <w:tcPr>
            <w:tcW w:w="7460" w:type="dxa"/>
            <w:shd w:val="clear" w:color="auto" w:fill="auto"/>
          </w:tcPr>
          <w:p w14:paraId="126A404D" w14:textId="77777777" w:rsidR="004528D4" w:rsidRPr="00B449FD" w:rsidRDefault="004528D4" w:rsidP="002023A7">
            <w:pPr>
              <w:pStyle w:val="LOA"/>
              <w:ind w:left="0" w:firstLine="0"/>
              <w:rPr>
                <w:rFonts w:cs="Arial"/>
              </w:rPr>
            </w:pPr>
            <w:r w:rsidRPr="00B449FD">
              <w:rPr>
                <w:rFonts w:cs="Arial"/>
              </w:rPr>
              <w:t>Southeast Coastal Ocean Observing Regional Association</w:t>
            </w:r>
          </w:p>
        </w:tc>
      </w:tr>
      <w:tr w:rsidR="004528D4" w:rsidRPr="00B449FD" w14:paraId="4F3120D6" w14:textId="77777777" w:rsidTr="004528D4">
        <w:tc>
          <w:tcPr>
            <w:tcW w:w="1900" w:type="dxa"/>
            <w:shd w:val="clear" w:color="auto" w:fill="auto"/>
          </w:tcPr>
          <w:p w14:paraId="35DC9177" w14:textId="77777777" w:rsidR="004528D4" w:rsidRPr="00B449FD" w:rsidRDefault="004528D4" w:rsidP="002023A7">
            <w:pPr>
              <w:pStyle w:val="LOA"/>
              <w:ind w:left="0" w:firstLine="0"/>
              <w:rPr>
                <w:rFonts w:cs="Arial"/>
                <w:color w:val="000000" w:themeColor="text1"/>
              </w:rPr>
            </w:pPr>
            <w:r w:rsidRPr="006D56F1">
              <w:rPr>
                <w:rFonts w:cs="Arial"/>
                <w:color w:val="000000" w:themeColor="text1"/>
              </w:rPr>
              <w:t>USGS</w:t>
            </w:r>
          </w:p>
        </w:tc>
        <w:tc>
          <w:tcPr>
            <w:tcW w:w="7460" w:type="dxa"/>
            <w:shd w:val="clear" w:color="auto" w:fill="auto"/>
          </w:tcPr>
          <w:p w14:paraId="69C53FE5" w14:textId="77777777" w:rsidR="004528D4" w:rsidRPr="00B449FD" w:rsidRDefault="004528D4" w:rsidP="002023A7">
            <w:pPr>
              <w:pStyle w:val="LOA"/>
              <w:ind w:left="0" w:firstLine="0"/>
              <w:rPr>
                <w:rFonts w:cs="Arial"/>
              </w:rPr>
            </w:pPr>
            <w:r w:rsidRPr="006D56F1">
              <w:rPr>
                <w:rFonts w:cs="Arial"/>
              </w:rPr>
              <w:t>United States Geological Survey</w:t>
            </w:r>
          </w:p>
        </w:tc>
      </w:tr>
      <w:tr w:rsidR="004528D4" w:rsidRPr="00B449FD" w14:paraId="618364A6" w14:textId="77777777" w:rsidTr="004528D4">
        <w:tc>
          <w:tcPr>
            <w:tcW w:w="1900" w:type="dxa"/>
            <w:shd w:val="clear" w:color="auto" w:fill="auto"/>
          </w:tcPr>
          <w:p w14:paraId="2AC59A1E" w14:textId="77777777" w:rsidR="004528D4" w:rsidRPr="00B449FD" w:rsidRDefault="004528D4" w:rsidP="002023A7">
            <w:pPr>
              <w:pStyle w:val="LOA"/>
              <w:ind w:left="0" w:firstLine="0"/>
              <w:rPr>
                <w:rFonts w:cs="Arial"/>
                <w:color w:val="000000" w:themeColor="text1"/>
              </w:rPr>
            </w:pPr>
            <w:r w:rsidRPr="00A952F8">
              <w:rPr>
                <w:rFonts w:cs="Arial"/>
                <w:color w:val="000000" w:themeColor="text1"/>
              </w:rPr>
              <w:t>QA/QC</w:t>
            </w:r>
          </w:p>
        </w:tc>
        <w:tc>
          <w:tcPr>
            <w:tcW w:w="7460" w:type="dxa"/>
            <w:shd w:val="clear" w:color="auto" w:fill="auto"/>
          </w:tcPr>
          <w:p w14:paraId="79B64BB5" w14:textId="77777777" w:rsidR="004528D4" w:rsidRPr="00B449FD" w:rsidRDefault="004528D4" w:rsidP="002023A7">
            <w:pPr>
              <w:pStyle w:val="LOA"/>
              <w:ind w:left="0" w:firstLine="0"/>
              <w:rPr>
                <w:rFonts w:cs="Arial"/>
              </w:rPr>
            </w:pPr>
            <w:r>
              <w:rPr>
                <w:rFonts w:cs="Arial"/>
              </w:rPr>
              <w:t>Q</w:t>
            </w:r>
            <w:r w:rsidRPr="00A952F8">
              <w:rPr>
                <w:rFonts w:cs="Arial"/>
              </w:rPr>
              <w:t>uality assurance</w:t>
            </w:r>
            <w:r>
              <w:rPr>
                <w:rFonts w:cs="Arial"/>
              </w:rPr>
              <w:t xml:space="preserve"> and </w:t>
            </w:r>
            <w:r w:rsidRPr="00A952F8">
              <w:rPr>
                <w:rFonts w:cs="Arial"/>
              </w:rPr>
              <w:t>quality control</w:t>
            </w:r>
            <w:r>
              <w:rPr>
                <w:rFonts w:cs="Arial"/>
              </w:rPr>
              <w:t xml:space="preserve"> in regard to managing gathering, collecting, and reporting data.</w:t>
            </w:r>
          </w:p>
        </w:tc>
      </w:tr>
      <w:tr w:rsidR="004528D4" w:rsidRPr="00B449FD" w14:paraId="08CAB7B1" w14:textId="77777777" w:rsidTr="004528D4">
        <w:tc>
          <w:tcPr>
            <w:tcW w:w="1900" w:type="dxa"/>
            <w:shd w:val="clear" w:color="auto" w:fill="auto"/>
          </w:tcPr>
          <w:p w14:paraId="08B924ED" w14:textId="77777777" w:rsidR="004528D4" w:rsidRPr="00B449FD" w:rsidRDefault="004528D4" w:rsidP="002023A7">
            <w:pPr>
              <w:pStyle w:val="LOA"/>
              <w:ind w:left="0" w:firstLine="0"/>
              <w:rPr>
                <w:rFonts w:cs="Arial"/>
                <w:color w:val="000000" w:themeColor="text1"/>
              </w:rPr>
            </w:pPr>
            <w:r w:rsidRPr="00D82220">
              <w:rPr>
                <w:rFonts w:cs="Arial"/>
                <w:color w:val="000000" w:themeColor="text1"/>
              </w:rPr>
              <w:t>YSI</w:t>
            </w:r>
          </w:p>
        </w:tc>
        <w:tc>
          <w:tcPr>
            <w:tcW w:w="7460" w:type="dxa"/>
            <w:shd w:val="clear" w:color="auto" w:fill="auto"/>
          </w:tcPr>
          <w:p w14:paraId="41CA4BCC" w14:textId="16D308D9" w:rsidR="004528D4" w:rsidRPr="00B449FD" w:rsidRDefault="004528D4" w:rsidP="002023A7">
            <w:pPr>
              <w:pStyle w:val="LOA"/>
              <w:ind w:left="0" w:firstLine="0"/>
              <w:rPr>
                <w:rFonts w:cs="Arial"/>
              </w:rPr>
            </w:pPr>
            <w:r w:rsidRPr="00D82220">
              <w:rPr>
                <w:rFonts w:cs="Arial"/>
              </w:rPr>
              <w:t>Yellow Springs Instrument</w:t>
            </w:r>
            <w:r w:rsidR="00E1351B">
              <w:rPr>
                <w:rFonts w:cs="Arial"/>
              </w:rPr>
              <w:t xml:space="preserve"> (</w:t>
            </w:r>
            <w:r w:rsidR="00E1351B" w:rsidRPr="00E1351B">
              <w:rPr>
                <w:rFonts w:cs="Arial"/>
              </w:rPr>
              <w:t>manufacturer</w:t>
            </w:r>
            <w:r w:rsidR="00E1351B">
              <w:rPr>
                <w:rFonts w:cs="Arial"/>
              </w:rPr>
              <w:t>) of devices that can measure water quality observations</w:t>
            </w:r>
          </w:p>
        </w:tc>
      </w:tr>
    </w:tbl>
    <w:p w14:paraId="0B8AC63C" w14:textId="77777777" w:rsidR="001949BD" w:rsidRPr="004A1924" w:rsidRDefault="001949BD" w:rsidP="001949BD">
      <w:pPr>
        <w:rPr>
          <w:rFonts w:cs="Arial"/>
        </w:rPr>
      </w:pPr>
    </w:p>
    <w:p w14:paraId="65E3918F" w14:textId="3763BF24" w:rsidR="001949BD" w:rsidRDefault="009C588B" w:rsidP="00814D88">
      <w:pPr>
        <w:jc w:val="center"/>
      </w:pPr>
      <w:r w:rsidRPr="004A1924">
        <w:br w:type="page"/>
      </w:r>
      <w:r w:rsidR="001949BD" w:rsidRPr="004A1924">
        <w:lastRenderedPageBreak/>
        <w:t>Abstract of Dissertation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TC  </w:instrText>
      </w:r>
      <w:bookmarkStart w:id="12" w:name="_Toc64018310"/>
      <w:r w:rsidR="001949BD" w:rsidRPr="004A1924">
        <w:instrText>ABSTRACT</w:instrText>
      </w:r>
      <w:bookmarkEnd w:id="12"/>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 xml:space="preserve">Requirements for the Degree of </w:t>
      </w:r>
      <w:r w:rsidR="00E33E95">
        <w:t>Master of Science</w:t>
      </w:r>
    </w:p>
    <w:p w14:paraId="665409C4" w14:textId="77777777" w:rsidR="00814D88" w:rsidRPr="004A1924" w:rsidRDefault="00814D88" w:rsidP="00814D88">
      <w:pPr>
        <w:jc w:val="center"/>
      </w:pPr>
    </w:p>
    <w:p w14:paraId="410796D8" w14:textId="4B946D20" w:rsidR="001949BD" w:rsidRPr="004A1924" w:rsidRDefault="00E33E95" w:rsidP="001949BD">
      <w:pPr>
        <w:spacing w:after="240"/>
        <w:jc w:val="center"/>
        <w:rPr>
          <w:rFonts w:cs="Arial"/>
        </w:rPr>
      </w:pPr>
      <w:r>
        <w:rPr>
          <w:color w:val="000000"/>
        </w:rPr>
        <w:t>BIG CHANGES IN THE BIG BEND: A DATA MANAGEMENT</w:t>
      </w:r>
      <w:r w:rsidRPr="004A1924">
        <w:rPr>
          <w:rFonts w:cs="Arial"/>
        </w:rPr>
        <w:t>,</w:t>
      </w:r>
      <w:r w:rsidRPr="004A1924">
        <w:rPr>
          <w:rFonts w:cs="Arial"/>
        </w:rPr>
        <w:br/>
      </w:r>
      <w:r>
        <w:rPr>
          <w:color w:val="000000"/>
        </w:rPr>
        <w:t>AND SHORELINE ANALYSIS STUDY</w:t>
      </w:r>
    </w:p>
    <w:p w14:paraId="5B32B2DC" w14:textId="77777777" w:rsidR="001949BD" w:rsidRPr="004A1924" w:rsidRDefault="001949BD" w:rsidP="001949BD">
      <w:pPr>
        <w:spacing w:after="240"/>
        <w:jc w:val="center"/>
        <w:rPr>
          <w:rFonts w:cs="Arial"/>
        </w:rPr>
      </w:pPr>
      <w:r w:rsidRPr="004A1924">
        <w:rPr>
          <w:rFonts w:cs="Arial"/>
        </w:rPr>
        <w:t>By</w:t>
      </w:r>
    </w:p>
    <w:p w14:paraId="43048C52" w14:textId="3AC0F63C" w:rsidR="001949BD" w:rsidRDefault="00E33E95" w:rsidP="00814D88">
      <w:pPr>
        <w:jc w:val="center"/>
      </w:pPr>
      <w:r>
        <w:t>Melissa Marie Moreno</w:t>
      </w:r>
    </w:p>
    <w:p w14:paraId="2087FCEF" w14:textId="77777777" w:rsidR="00814D88" w:rsidRPr="004A1924" w:rsidRDefault="00814D88" w:rsidP="00814D88">
      <w:pPr>
        <w:jc w:val="center"/>
      </w:pPr>
    </w:p>
    <w:p w14:paraId="1BFF19D2" w14:textId="24185F53" w:rsidR="001949BD" w:rsidRDefault="00AD205B" w:rsidP="00814D88">
      <w:pPr>
        <w:jc w:val="center"/>
      </w:pPr>
      <w:r>
        <w:t>May 2021</w:t>
      </w:r>
    </w:p>
    <w:p w14:paraId="248E3B39" w14:textId="77777777" w:rsidR="00814D88" w:rsidRPr="004A1924" w:rsidRDefault="00814D88" w:rsidP="00814D88">
      <w:pPr>
        <w:jc w:val="center"/>
      </w:pPr>
    </w:p>
    <w:p w14:paraId="7F82BA71" w14:textId="6E343134" w:rsidR="001949BD" w:rsidRDefault="001949BD" w:rsidP="001949BD">
      <w:pPr>
        <w:rPr>
          <w:rFonts w:cs="Arial"/>
        </w:rPr>
      </w:pPr>
      <w:r w:rsidRPr="004A1924">
        <w:rPr>
          <w:rFonts w:cs="Arial"/>
        </w:rPr>
        <w:t>Chair:</w:t>
      </w:r>
      <w:r w:rsidR="000B1DDF" w:rsidRPr="004A1924">
        <w:rPr>
          <w:rFonts w:cs="Arial"/>
        </w:rPr>
        <w:t xml:space="preserve"> </w:t>
      </w:r>
      <w:r w:rsidR="009A1EBA" w:rsidRPr="009A1EBA">
        <w:rPr>
          <w:rFonts w:cs="Arial"/>
        </w:rPr>
        <w:t>Pine III,</w:t>
      </w:r>
      <w:r w:rsidR="00C5524F">
        <w:rPr>
          <w:rFonts w:cs="Arial"/>
        </w:rPr>
        <w:t xml:space="preserve"> </w:t>
      </w:r>
      <w:r w:rsidR="009A1EBA" w:rsidRPr="009A1EBA">
        <w:rPr>
          <w:rFonts w:cs="Arial"/>
        </w:rPr>
        <w:t>William E</w:t>
      </w:r>
    </w:p>
    <w:p w14:paraId="7B71D4B1" w14:textId="0FCD2852" w:rsidR="007F2A7C" w:rsidRDefault="007F2A7C" w:rsidP="001949BD">
      <w:pPr>
        <w:rPr>
          <w:rFonts w:cs="Arial"/>
        </w:rPr>
      </w:pPr>
      <w:r>
        <w:rPr>
          <w:rFonts w:cs="Arial"/>
        </w:rPr>
        <w:t xml:space="preserve">Member: </w:t>
      </w:r>
      <w:r w:rsidRPr="007F2A7C">
        <w:rPr>
          <w:rFonts w:cs="Arial"/>
        </w:rPr>
        <w:t>Mossa,</w:t>
      </w:r>
      <w:r w:rsidR="00C5524F">
        <w:rPr>
          <w:rFonts w:cs="Arial"/>
        </w:rPr>
        <w:t xml:space="preserve"> </w:t>
      </w:r>
      <w:r w:rsidRPr="007F2A7C">
        <w:rPr>
          <w:rFonts w:cs="Arial"/>
        </w:rPr>
        <w:t>Joann</w:t>
      </w:r>
      <w:r>
        <w:rPr>
          <w:rFonts w:cs="Arial"/>
        </w:rPr>
        <w:t xml:space="preserve">, </w:t>
      </w:r>
      <w:r w:rsidR="008A0263">
        <w:rPr>
          <w:rFonts w:cs="Arial"/>
        </w:rPr>
        <w:t>&amp;</w:t>
      </w:r>
      <w:r w:rsidR="00365D08">
        <w:rPr>
          <w:rFonts w:cs="Arial"/>
        </w:rPr>
        <w:t xml:space="preserve"> </w:t>
      </w:r>
      <w:r w:rsidRPr="007F2A7C">
        <w:rPr>
          <w:rFonts w:cs="Arial"/>
        </w:rPr>
        <w:t>Adams,</w:t>
      </w:r>
      <w:r w:rsidR="00C5524F">
        <w:rPr>
          <w:rFonts w:cs="Arial"/>
        </w:rPr>
        <w:t xml:space="preserve"> </w:t>
      </w:r>
      <w:r w:rsidRPr="007F2A7C">
        <w:rPr>
          <w:rFonts w:cs="Arial"/>
        </w:rPr>
        <w:t>Peter N</w:t>
      </w:r>
    </w:p>
    <w:p w14:paraId="09F61275" w14:textId="248052B5" w:rsidR="007F2A7C" w:rsidRPr="004A1924" w:rsidRDefault="007F2A7C" w:rsidP="001949BD">
      <w:pPr>
        <w:rPr>
          <w:rFonts w:cs="Arial"/>
        </w:rPr>
      </w:pPr>
      <w:r>
        <w:rPr>
          <w:rFonts w:cs="Arial"/>
        </w:rPr>
        <w:t xml:space="preserve">Special Member: </w:t>
      </w:r>
      <w:r w:rsidRPr="007F2A7C">
        <w:rPr>
          <w:rFonts w:cs="Arial"/>
        </w:rPr>
        <w:t>Aufmuth,</w:t>
      </w:r>
      <w:r w:rsidR="00C5524F">
        <w:rPr>
          <w:rFonts w:cs="Arial"/>
        </w:rPr>
        <w:t xml:space="preserve"> </w:t>
      </w:r>
      <w:r w:rsidRPr="007F2A7C">
        <w:rPr>
          <w:rFonts w:cs="Arial"/>
        </w:rPr>
        <w:t>Joseph L</w:t>
      </w:r>
    </w:p>
    <w:p w14:paraId="4D0A707F" w14:textId="75C0FC95" w:rsidR="001949BD" w:rsidRPr="004A1924" w:rsidRDefault="001949BD" w:rsidP="001949BD">
      <w:pPr>
        <w:rPr>
          <w:rFonts w:cs="Arial"/>
        </w:rPr>
      </w:pPr>
      <w:r w:rsidRPr="004A1924">
        <w:rPr>
          <w:rFonts w:cs="Arial"/>
        </w:rPr>
        <w:t xml:space="preserve">Major: </w:t>
      </w:r>
      <w:r w:rsidR="00370C78" w:rsidRPr="00370C78">
        <w:rPr>
          <w:rFonts w:cs="Arial"/>
        </w:rPr>
        <w:t>Interdisciplinary Ecology (ECL) - (IEC_MS)</w:t>
      </w:r>
    </w:p>
    <w:p w14:paraId="248AA948" w14:textId="77777777" w:rsidR="001949BD" w:rsidRPr="004A1924" w:rsidRDefault="001949BD" w:rsidP="001949BD">
      <w:pPr>
        <w:rPr>
          <w:rFonts w:cs="Arial"/>
        </w:rPr>
      </w:pPr>
    </w:p>
    <w:p w14:paraId="768CED45" w14:textId="707C8217" w:rsidR="001949BD" w:rsidRPr="004A1924" w:rsidRDefault="00146FDC" w:rsidP="00EE7390">
      <w:pPr>
        <w:pStyle w:val="006BodyText"/>
      </w:pPr>
      <w:r w:rsidRPr="00146FDC">
        <w:t xml:space="preserve">Advances in technology such as expanded remote sensing and animal tracking platforms have triggered </w:t>
      </w:r>
      <w:r w:rsidR="001C47B7">
        <w:t xml:space="preserve">the </w:t>
      </w:r>
      <w:r w:rsidRPr="00146FDC">
        <w:t>rapid expansion of data available for ecologists and natural resource scientists</w:t>
      </w:r>
      <w:r w:rsidR="00F4424D">
        <w:t xml:space="preserve">. </w:t>
      </w:r>
      <w:ins w:id="13" w:author="Bill Pine" w:date="2021-04-01T17:11:00Z">
        <w:r w:rsidR="009E66BD">
          <w:t xml:space="preserve">To help manage these expanding data stream, </w:t>
        </w:r>
      </w:ins>
      <w:commentRangeStart w:id="14"/>
      <w:proofErr w:type="gramStart"/>
      <w:r w:rsidRPr="009E66BD">
        <w:rPr>
          <w:strike/>
          <w:rPrChange w:id="15" w:author="Bill Pine" w:date="2021-04-01T17:18:00Z">
            <w:rPr/>
          </w:rPrChange>
        </w:rPr>
        <w:t>We</w:t>
      </w:r>
      <w:commentRangeEnd w:id="14"/>
      <w:proofErr w:type="gramEnd"/>
      <w:r w:rsidR="009E66BD" w:rsidRPr="009E66BD">
        <w:rPr>
          <w:rStyle w:val="CommentReference"/>
          <w:rFonts w:eastAsia="Times New Roman" w:cs="Times New Roman"/>
          <w:strike/>
          <w:rPrChange w:id="16" w:author="Bill Pine" w:date="2021-04-01T17:18:00Z">
            <w:rPr>
              <w:rStyle w:val="CommentReference"/>
              <w:rFonts w:eastAsia="Times New Roman" w:cs="Times New Roman"/>
            </w:rPr>
          </w:rPrChange>
        </w:rPr>
        <w:commentReference w:id="14"/>
      </w:r>
      <w:r w:rsidRPr="009E66BD">
        <w:rPr>
          <w:strike/>
          <w:rPrChange w:id="17" w:author="Bill Pine" w:date="2021-04-01T17:18:00Z">
            <w:rPr/>
          </w:rPrChange>
        </w:rPr>
        <w:t xml:space="preserve"> </w:t>
      </w:r>
      <w:proofErr w:type="spellStart"/>
      <w:r w:rsidR="00692B50" w:rsidRPr="009E66BD">
        <w:rPr>
          <w:strike/>
          <w:rPrChange w:id="18" w:author="Bill Pine" w:date="2021-04-01T17:18:00Z">
            <w:rPr/>
          </w:rPrChange>
        </w:rPr>
        <w:t>have</w:t>
      </w:r>
      <w:ins w:id="19" w:author="Bill Pine" w:date="2021-04-01T17:17:00Z">
        <w:r w:rsidR="009E66BD">
          <w:t>I</w:t>
        </w:r>
      </w:ins>
      <w:proofErr w:type="spellEnd"/>
      <w:r w:rsidR="00692B50">
        <w:t xml:space="preserve"> </w:t>
      </w:r>
      <w:r w:rsidRPr="00146FDC">
        <w:t>customized a modern data workflow for continuous and discrete long-term ecological data to assist in adaptive decision</w:t>
      </w:r>
      <w:r w:rsidR="001C47B7">
        <w:t>-</w:t>
      </w:r>
      <w:r w:rsidR="00692B50">
        <w:t>making</w:t>
      </w:r>
      <w:r w:rsidR="00F4424D">
        <w:t xml:space="preserve">. </w:t>
      </w:r>
      <w:r w:rsidRPr="00146FDC">
        <w:t>To promote reproducibility in our workflows and reduce data collection errors, we incorporated specific standards into our program</w:t>
      </w:r>
      <w:r w:rsidR="001C47B7">
        <w:t>,</w:t>
      </w:r>
      <w:r w:rsidRPr="00146FDC">
        <w:t xml:space="preserve"> including (1) standardizing field datasheets linked to an electronic data entry platform; (2) performing quality assurance and control (QA/QC); (3) creating scripts to analyze data and inform decision making; and (4) use a version control workflow to track changes to data, scripts</w:t>
      </w:r>
      <w:r w:rsidR="001C47B7">
        <w:t>,</w:t>
      </w:r>
      <w:r w:rsidRPr="00146FDC">
        <w:t xml:space="preserve"> and documents.</w:t>
      </w:r>
    </w:p>
    <w:p w14:paraId="62BEBE1C" w14:textId="1C312238" w:rsidR="00146FDC" w:rsidRDefault="009E66BD" w:rsidP="00146FDC">
      <w:pPr>
        <w:pStyle w:val="006BodyText"/>
      </w:pPr>
      <w:ins w:id="20" w:author="Bill Pine" w:date="2021-04-01T17:17:00Z">
        <w:r>
          <w:t>To promote an open and cooperative learning environment, we make</w:t>
        </w:r>
      </w:ins>
      <w:del w:id="21" w:author="Bill Pine" w:date="2021-04-01T17:17:00Z">
        <w:r w:rsidR="00737762" w:rsidDel="009E66BD">
          <w:delText>Making</w:delText>
        </w:r>
      </w:del>
      <w:r w:rsidR="00737762">
        <w:t xml:space="preserve"> these data and scripts available to multiple users</w:t>
      </w:r>
      <w:ins w:id="22" w:author="Bill Pine" w:date="2021-04-01T17:17:00Z">
        <w:r>
          <w:t xml:space="preserve">, necessitating a structure to track changes and version history of files such as R </w:t>
        </w:r>
        <w:proofErr w:type="spellStart"/>
        <w:r>
          <w:t>scipts</w:t>
        </w:r>
        <w:proofErr w:type="spellEnd"/>
        <w:r>
          <w:t xml:space="preserve"> and data files</w:t>
        </w:r>
      </w:ins>
      <w:del w:id="23" w:author="Bill Pine" w:date="2021-04-01T17:17:00Z">
        <w:r w:rsidR="00737762" w:rsidDel="009E66BD">
          <w:delText xml:space="preserve"> is challenging</w:delText>
        </w:r>
      </w:del>
      <w:r w:rsidR="00737762">
        <w:t>. I</w:t>
      </w:r>
      <w:r w:rsidR="00146FDC" w:rsidRPr="00146FDC">
        <w:t xml:space="preserve"> </w:t>
      </w:r>
      <w:del w:id="24" w:author="Bill Pine" w:date="2021-04-01T17:18:00Z">
        <w:r w:rsidR="00692B50" w:rsidDel="009E66BD">
          <w:delText xml:space="preserve">have </w:delText>
        </w:r>
      </w:del>
      <w:r w:rsidR="00146FDC" w:rsidRPr="00146FDC">
        <w:t xml:space="preserve">developed a </w:t>
      </w:r>
      <w:r w:rsidR="00692B50">
        <w:t xml:space="preserve">repository </w:t>
      </w:r>
      <w:r w:rsidR="00146FDC" w:rsidRPr="00146FDC">
        <w:t xml:space="preserve">structure using GitHub so that files </w:t>
      </w:r>
      <w:r w:rsidR="00692B50">
        <w:t xml:space="preserve">and data </w:t>
      </w:r>
      <w:r w:rsidR="00146FDC" w:rsidRPr="00146FDC">
        <w:t xml:space="preserve">may be available to all members of the team, other collaborators, and publishers. </w:t>
      </w:r>
      <w:r w:rsidR="00713257">
        <w:t>I</w:t>
      </w:r>
      <w:r w:rsidR="00146FDC" w:rsidRPr="00146FDC">
        <w:t xml:space="preserve"> do this by 1) </w:t>
      </w:r>
      <w:r w:rsidR="00146FDC" w:rsidRPr="00146FDC">
        <w:lastRenderedPageBreak/>
        <w:t xml:space="preserve">evaluating our previous repository structure and workflow; 2) creating a new and consistent structure and workflow among all project repositories; 3) and establishing and maintaining a </w:t>
      </w:r>
      <w:r w:rsidR="00F4424D" w:rsidRPr="00146FDC">
        <w:t>file naming convention</w:t>
      </w:r>
      <w:r w:rsidR="00146FDC" w:rsidRPr="00146FDC">
        <w:t xml:space="preserve"> </w:t>
      </w:r>
      <w:r w:rsidR="001C47B7">
        <w:t>that</w:t>
      </w:r>
      <w:r w:rsidR="00146FDC" w:rsidRPr="00146FDC">
        <w:t xml:space="preserve"> encompasses any file that could be in a repository. This repository structure takes into account the need to manage “living data” and</w:t>
      </w:r>
      <w:r w:rsidR="007F2A7C">
        <w:t xml:space="preserve"> considers</w:t>
      </w:r>
      <w:r w:rsidR="00146FDC" w:rsidRPr="00146FDC">
        <w:t xml:space="preserve"> the </w:t>
      </w:r>
      <w:r w:rsidR="007F2A7C">
        <w:t>need</w:t>
      </w:r>
      <w:r w:rsidR="00146FDC" w:rsidRPr="00146FDC">
        <w:t xml:space="preserve"> for ecological efforts to be transparent. </w:t>
      </w:r>
    </w:p>
    <w:p w14:paraId="17776029" w14:textId="6F61D877" w:rsidR="00ED276D" w:rsidRDefault="00713257" w:rsidP="00F4424D">
      <w:pPr>
        <w:pStyle w:val="006BodyText"/>
      </w:pPr>
      <w:r>
        <w:t>Additionally</w:t>
      </w:r>
      <w:r w:rsidR="00692B50">
        <w:t>,</w:t>
      </w:r>
      <w:r w:rsidR="00F4424D">
        <w:t xml:space="preserve"> c</w:t>
      </w:r>
      <w:r w:rsidR="00146FDC" w:rsidRPr="00C109C3">
        <w:t>limate change perpetuation</w:t>
      </w:r>
      <w:ins w:id="25" w:author="Bill Pine" w:date="2021-04-01T17:19:00Z">
        <w:r w:rsidR="009E66BD">
          <w:t xml:space="preserve"> and related increases in storm events and </w:t>
        </w:r>
        <w:proofErr w:type="spellStart"/>
        <w:r w:rsidR="009E66BD">
          <w:t>severe</w:t>
        </w:r>
      </w:ins>
      <w:ins w:id="26" w:author="Bill Pine" w:date="2021-04-01T17:20:00Z">
        <w:r w:rsidR="009E66BD">
          <w:t>ity</w:t>
        </w:r>
        <w:proofErr w:type="spellEnd"/>
        <w:r w:rsidR="009E66BD">
          <w:t>, combined with</w:t>
        </w:r>
      </w:ins>
      <w:del w:id="27" w:author="Bill Pine" w:date="2021-04-01T17:20:00Z">
        <w:r w:rsidR="00146FDC" w:rsidRPr="00C109C3" w:rsidDel="009E66BD">
          <w:delText xml:space="preserve"> and</w:delText>
        </w:r>
      </w:del>
      <w:r w:rsidR="00146FDC" w:rsidRPr="00C109C3">
        <w:t xml:space="preserve"> sea level rise have led to</w:t>
      </w:r>
      <w:ins w:id="28" w:author="Bill Pine" w:date="2021-04-01T17:20:00Z">
        <w:r w:rsidR="00661F9A">
          <w:t xml:space="preserve"> increasing concerns from citizens in the </w:t>
        </w:r>
      </w:ins>
      <w:del w:id="29" w:author="Bill Pine" w:date="2021-04-01T17:20:00Z">
        <w:r w:rsidR="00146FDC" w:rsidRPr="00C109C3" w:rsidDel="00661F9A">
          <w:delText xml:space="preserve"> </w:delText>
        </w:r>
      </w:del>
      <w:r w:rsidR="00146FDC" w:rsidRPr="00C109C3">
        <w:t>Gulf of Mexico</w:t>
      </w:r>
      <w:ins w:id="30" w:author="Bill Pine" w:date="2021-04-01T17:20:00Z">
        <w:r w:rsidR="00661F9A">
          <w:t xml:space="preserve"> related to</w:t>
        </w:r>
      </w:ins>
      <w:r w:rsidR="00146FDC" w:rsidRPr="00C109C3">
        <w:t xml:space="preserve"> </w:t>
      </w:r>
      <w:ins w:id="31" w:author="Bill Pine" w:date="2021-04-01T17:20:00Z">
        <w:r w:rsidR="00661F9A">
          <w:t>changing shoreline dynamics such as erosion</w:t>
        </w:r>
      </w:ins>
      <w:del w:id="32" w:author="Bill Pine" w:date="2021-04-01T17:20:00Z">
        <w:r w:rsidR="00146FDC" w:rsidRPr="00C109C3" w:rsidDel="00661F9A">
          <w:delText>shoreline dynamics concerns</w:delText>
        </w:r>
      </w:del>
      <w:r w:rsidR="00146FDC" w:rsidRPr="00C109C3">
        <w:t>. Shoreline dynamics</w:t>
      </w:r>
      <w:ins w:id="33" w:author="Bill Pine" w:date="2021-04-01T17:20:00Z">
        <w:r w:rsidR="00661F9A">
          <w:t xml:space="preserve">, such as </w:t>
        </w:r>
      </w:ins>
      <w:ins w:id="34" w:author="Bill Pine" w:date="2021-04-01T17:21:00Z">
        <w:r w:rsidR="00661F9A">
          <w:t xml:space="preserve">changes in available shoreline from erosions and deposition are more widely studied in coastal regions where humans have developed the coastline and changes in </w:t>
        </w:r>
        <w:proofErr w:type="gramStart"/>
        <w:r w:rsidR="00661F9A">
          <w:t>these developed coastline</w:t>
        </w:r>
        <w:proofErr w:type="gramEnd"/>
        <w:r w:rsidR="00661F9A">
          <w:t xml:space="preserve"> can alter property values.  In regions of coa</w:t>
        </w:r>
      </w:ins>
      <w:ins w:id="35" w:author="Bill Pine" w:date="2021-04-01T17:22:00Z">
        <w:r w:rsidR="00661F9A">
          <w:t xml:space="preserve">stline with limited human development, such as the big bend, limited efforts have been made to assess changes in coastal </w:t>
        </w:r>
        <w:proofErr w:type="spellStart"/>
        <w:r w:rsidR="00661F9A">
          <w:t>habiat</w:t>
        </w:r>
        <w:proofErr w:type="spellEnd"/>
        <w:r w:rsidR="00661F9A">
          <w:t xml:space="preserve"> features in these areas</w:t>
        </w:r>
      </w:ins>
      <w:del w:id="36" w:author="Bill Pine" w:date="2021-04-01T17:22:00Z">
        <w:r w:rsidR="00146FDC" w:rsidRPr="00C109C3" w:rsidDel="00661F9A">
          <w:delText xml:space="preserve"> in </w:delText>
        </w:r>
        <w:r w:rsidR="001C47B7" w:rsidDel="00661F9A">
          <w:delText>coastal development areas</w:delText>
        </w:r>
        <w:r w:rsidR="00146FDC" w:rsidRPr="00C109C3" w:rsidDel="00661F9A">
          <w:delText xml:space="preserve"> have been studied</w:delText>
        </w:r>
        <w:r w:rsidR="001C47B7" w:rsidDel="00661F9A">
          <w:delText>;</w:delText>
        </w:r>
        <w:r w:rsidR="00146FDC" w:rsidRPr="00C109C3" w:rsidDel="00661F9A">
          <w:delText xml:space="preserve"> however</w:delText>
        </w:r>
        <w:r w:rsidR="001C47B7" w:rsidDel="00661F9A">
          <w:delText>,</w:delText>
        </w:r>
        <w:r w:rsidR="00146FDC" w:rsidRPr="00C109C3" w:rsidDel="00661F9A">
          <w:delText xml:space="preserve"> under-developed shorelines have yet to be analyzed</w:delText>
        </w:r>
      </w:del>
      <w:r w:rsidR="00146FDC" w:rsidRPr="00C109C3">
        <w:t xml:space="preserve">. </w:t>
      </w:r>
      <w:ins w:id="37" w:author="Bill Pine" w:date="2021-04-01T17:22:00Z">
        <w:r w:rsidR="00661F9A">
          <w:t xml:space="preserve">As an </w:t>
        </w:r>
        <w:proofErr w:type="gramStart"/>
        <w:r w:rsidR="00661F9A">
          <w:t>example</w:t>
        </w:r>
        <w:proofErr w:type="gramEnd"/>
        <w:r w:rsidR="00661F9A">
          <w:t xml:space="preserve"> approach to address this for a region of the west coast of Florida with limited human development and observed changes in coast</w:t>
        </w:r>
      </w:ins>
      <w:ins w:id="38" w:author="Bill Pine" w:date="2021-04-01T17:23:00Z">
        <w:r w:rsidR="00661F9A">
          <w:t>lines from local residents, I compared</w:t>
        </w:r>
      </w:ins>
      <w:del w:id="39" w:author="Bill Pine" w:date="2021-04-01T17:23:00Z">
        <w:r w:rsidR="001C47B7" w:rsidDel="00661F9A">
          <w:delText>This study</w:delText>
        </w:r>
        <w:r w:rsidR="00146FDC" w:rsidRPr="00C109C3" w:rsidDel="00661F9A">
          <w:delText xml:space="preserve"> used</w:delText>
        </w:r>
      </w:del>
      <w:r w:rsidR="00146FDC" w:rsidRPr="00C109C3">
        <w:t xml:space="preserve"> seven NAIP (</w:t>
      </w:r>
      <w:r w:rsidR="00146FDC" w:rsidRPr="00C109C3">
        <w:rPr>
          <w:color w:val="221122"/>
        </w:rPr>
        <w:t xml:space="preserve">National Agriculture Imagery Program) aerial images, </w:t>
      </w:r>
      <w:r w:rsidR="00146FDC" w:rsidRPr="00C109C3">
        <w:t xml:space="preserve">from 1994 to 2019, </w:t>
      </w:r>
      <w:del w:id="40" w:author="Bill Pine" w:date="2021-04-01T17:23:00Z">
        <w:r w:rsidR="00146FDC" w:rsidRPr="00C109C3" w:rsidDel="00661F9A">
          <w:rPr>
            <w:color w:val="221122"/>
          </w:rPr>
          <w:delText>of our study area</w:delText>
        </w:r>
      </w:del>
      <w:ins w:id="41" w:author="Bill Pine" w:date="2021-04-01T17:23:00Z">
        <w:r w:rsidR="00661F9A">
          <w:rPr>
            <w:color w:val="221122"/>
          </w:rPr>
          <w:t>from</w:t>
        </w:r>
      </w:ins>
      <w:r w:rsidR="00146FDC" w:rsidRPr="00C109C3">
        <w:rPr>
          <w:color w:val="221122"/>
        </w:rPr>
        <w:t xml:space="preserve"> near</w:t>
      </w:r>
      <w:r w:rsidR="00146FDC" w:rsidRPr="00C109C3">
        <w:t xml:space="preserve"> Cedar Key, FL</w:t>
      </w:r>
      <w:ins w:id="42" w:author="Bill Pine" w:date="2021-04-01T17:23:00Z">
        <w:r w:rsidR="00661F9A">
          <w:t xml:space="preserve"> to track changes in coastal features</w:t>
        </w:r>
      </w:ins>
      <w:r w:rsidR="00146FDC" w:rsidRPr="00C109C3">
        <w:t xml:space="preserve">. </w:t>
      </w:r>
      <w:del w:id="43" w:author="Bill Pine" w:date="2021-04-01T17:23:00Z">
        <w:r w:rsidR="00146FDC" w:rsidRPr="00C109C3" w:rsidDel="00661F9A">
          <w:delText xml:space="preserve">The </w:delText>
        </w:r>
      </w:del>
      <w:ins w:id="44" w:author="Bill Pine" w:date="2021-04-01T17:23:00Z">
        <w:r w:rsidR="00661F9A">
          <w:t>Suitable</w:t>
        </w:r>
        <w:r w:rsidR="00661F9A" w:rsidRPr="00C109C3">
          <w:t xml:space="preserve"> </w:t>
        </w:r>
      </w:ins>
      <w:r w:rsidR="00146FDC" w:rsidRPr="00C109C3">
        <w:t xml:space="preserve">cloud-free images </w:t>
      </w:r>
      <w:proofErr w:type="gramStart"/>
      <w:r w:rsidR="00146FDC" w:rsidRPr="00C109C3">
        <w:t>were collected</w:t>
      </w:r>
      <w:proofErr w:type="gramEnd"/>
      <w:r w:rsidR="00146FDC" w:rsidRPr="00C109C3">
        <w:t xml:space="preserve"> during relatively similar mean river discharge levels and during (mostly) the same season. </w:t>
      </w:r>
      <w:ins w:id="45" w:author="Bill Pine" w:date="2021-04-05T09:21:00Z">
        <w:r w:rsidR="006D0E14">
          <w:t>Focusing on a s</w:t>
        </w:r>
      </w:ins>
      <w:ins w:id="46" w:author="Bill Pine" w:date="2021-04-05T09:22:00Z">
        <w:r w:rsidR="006D0E14">
          <w:t xml:space="preserve">ection of coastline near Deer Island, a </w:t>
        </w:r>
        <w:proofErr w:type="spellStart"/>
        <w:proofErr w:type="gramStart"/>
        <w:r w:rsidR="006D0E14">
          <w:t>well known</w:t>
        </w:r>
        <w:proofErr w:type="spellEnd"/>
        <w:proofErr w:type="gramEnd"/>
        <w:r w:rsidR="006D0E14">
          <w:t xml:space="preserve"> local landmark, </w:t>
        </w:r>
      </w:ins>
      <w:del w:id="47" w:author="Bill Pine" w:date="2021-04-05T09:22:00Z">
        <w:r w:rsidR="00146FDC" w:rsidRPr="00C109C3" w:rsidDel="006D0E14">
          <w:delText xml:space="preserve">We </w:delText>
        </w:r>
      </w:del>
      <w:ins w:id="48" w:author="Bill Pine" w:date="2021-04-05T09:22:00Z">
        <w:r w:rsidR="006D0E14">
          <w:t>I</w:t>
        </w:r>
        <w:r w:rsidR="006D0E14" w:rsidRPr="00C109C3">
          <w:t xml:space="preserve"> </w:t>
        </w:r>
      </w:ins>
      <w:r w:rsidR="00146FDC" w:rsidRPr="00C109C3">
        <w:t xml:space="preserve">assessed </w:t>
      </w:r>
      <w:del w:id="49" w:author="Bill Pine" w:date="2021-04-05T09:22:00Z">
        <w:r w:rsidR="00146FDC" w:rsidRPr="00C109C3" w:rsidDel="006D0E14">
          <w:delText xml:space="preserve">the </w:delText>
        </w:r>
      </w:del>
      <w:r w:rsidR="00146FDC" w:rsidRPr="00C109C3">
        <w:t>shoreline changes</w:t>
      </w:r>
      <w:ins w:id="50" w:author="Bill Pine" w:date="2021-04-05T09:22:00Z">
        <w:r w:rsidR="006D0E14">
          <w:t xml:space="preserve"> for this region</w:t>
        </w:r>
      </w:ins>
      <w:r w:rsidR="00146FDC" w:rsidRPr="00C109C3">
        <w:t xml:space="preserve"> using ESRI’s ArcMap© spatial data analysis extension DSAS (Digital Shoreline </w:t>
      </w:r>
      <w:r w:rsidR="00146FDC" w:rsidRPr="00C109C3">
        <w:lastRenderedPageBreak/>
        <w:t>Analysis Systems) on three different time periods from the imagery, 1994-2007, 2010-2019</w:t>
      </w:r>
      <w:r w:rsidR="001C47B7">
        <w:t>,</w:t>
      </w:r>
      <w:r w:rsidR="00146FDC" w:rsidRPr="00C109C3">
        <w:t xml:space="preserve"> and 1994-2019.</w:t>
      </w:r>
      <w:r w:rsidR="00F4424D">
        <w:t xml:space="preserve"> </w:t>
      </w:r>
      <w:del w:id="51" w:author="Bill Pine" w:date="2021-04-05T09:22:00Z">
        <w:r w:rsidR="001C47B7" w:rsidDel="006D0E14">
          <w:delText xml:space="preserve">We </w:delText>
        </w:r>
      </w:del>
      <w:ins w:id="52" w:author="Bill Pine" w:date="2021-04-05T09:22:00Z">
        <w:r w:rsidR="006D0E14">
          <w:t xml:space="preserve">I </w:t>
        </w:r>
      </w:ins>
      <w:r w:rsidR="001C47B7">
        <w:t>determined the</w:t>
      </w:r>
      <w:ins w:id="53" w:author="Bill Pine" w:date="2021-04-05T09:22:00Z">
        <w:r w:rsidR="006D0E14">
          <w:t xml:space="preserve"> extent of coastal feature change</w:t>
        </w:r>
      </w:ins>
      <w:del w:id="54" w:author="Bill Pine" w:date="2021-04-05T09:22:00Z">
        <w:r w:rsidR="001C47B7" w:rsidDel="006D0E14">
          <w:delText xml:space="preserve"> greatest </w:delText>
        </w:r>
        <w:r w:rsidR="00A433F5" w:rsidDel="006D0E14">
          <w:delText>impact of</w:delText>
        </w:r>
        <w:r w:rsidR="001C47B7" w:rsidDel="006D0E14">
          <w:delText xml:space="preserve"> this analysis</w:delText>
        </w:r>
      </w:del>
      <w:r w:rsidR="00146FDC" w:rsidRPr="00C109C3">
        <w:t xml:space="preserve"> and </w:t>
      </w:r>
      <w:del w:id="55" w:author="Bill Pine" w:date="2021-04-05T09:22:00Z">
        <w:r w:rsidR="00146FDC" w:rsidRPr="00C109C3" w:rsidDel="006D0E14">
          <w:delText>speculate</w:delText>
        </w:r>
        <w:r w:rsidR="001C47B7" w:rsidDel="006D0E14">
          <w:delText>d</w:delText>
        </w:r>
        <w:r w:rsidR="00146FDC" w:rsidRPr="00C109C3" w:rsidDel="006D0E14">
          <w:delText xml:space="preserve"> </w:delText>
        </w:r>
      </w:del>
      <w:ins w:id="56" w:author="Bill Pine" w:date="2021-04-05T09:22:00Z">
        <w:r w:rsidR="006D0E14">
          <w:t>proposed</w:t>
        </w:r>
      </w:ins>
      <w:del w:id="57" w:author="Bill Pine" w:date="2021-04-05T09:22:00Z">
        <w:r w:rsidR="00146FDC" w:rsidRPr="00C109C3" w:rsidDel="006D0E14">
          <w:delText>on</w:delText>
        </w:r>
      </w:del>
      <w:r w:rsidR="00146FDC" w:rsidRPr="00C109C3">
        <w:t xml:space="preserve"> possible factors that may contribute to </w:t>
      </w:r>
      <w:del w:id="58" w:author="Bill Pine" w:date="2021-04-05T09:23:00Z">
        <w:r w:rsidR="00146FDC" w:rsidRPr="00C109C3" w:rsidDel="006D0E14">
          <w:delText xml:space="preserve">an escalated </w:delText>
        </w:r>
      </w:del>
      <w:r w:rsidR="00146FDC" w:rsidRPr="00C109C3">
        <w:t xml:space="preserve">shoreline change </w:t>
      </w:r>
      <w:del w:id="59" w:author="Bill Pine" w:date="2021-04-05T09:23:00Z">
        <w:r w:rsidR="00146FDC" w:rsidRPr="00C109C3" w:rsidDel="006D0E14">
          <w:delText xml:space="preserve">rate </w:delText>
        </w:r>
      </w:del>
      <w:r w:rsidR="00146FDC" w:rsidRPr="00C109C3">
        <w:t xml:space="preserve">during </w:t>
      </w:r>
      <w:del w:id="60" w:author="Bill Pine" w:date="2021-04-05T09:23:00Z">
        <w:r w:rsidR="00146FDC" w:rsidRPr="00C109C3" w:rsidDel="006D0E14">
          <w:delText>a selected</w:delText>
        </w:r>
      </w:del>
      <w:ins w:id="61" w:author="Bill Pine" w:date="2021-04-05T09:23:00Z">
        <w:r w:rsidR="006D0E14">
          <w:t>this</w:t>
        </w:r>
      </w:ins>
      <w:r w:rsidR="00146FDC" w:rsidRPr="00C109C3">
        <w:t xml:space="preserve"> time frame.</w:t>
      </w:r>
    </w:p>
    <w:p w14:paraId="59B0D48B" w14:textId="77777777" w:rsidR="001949BD" w:rsidRPr="004A1924" w:rsidRDefault="001949BD" w:rsidP="001949BD">
      <w:pPr>
        <w:rPr>
          <w:rFonts w:cs="Arial"/>
        </w:rPr>
      </w:pPr>
    </w:p>
    <w:p w14:paraId="6FD6B58E" w14:textId="77777777" w:rsidR="009C588B" w:rsidRPr="004A1924" w:rsidRDefault="009C588B" w:rsidP="001949BD">
      <w:pPr>
        <w:jc w:val="center"/>
        <w:rPr>
          <w:rFonts w:cs="Arial"/>
        </w:rPr>
        <w:sectPr w:rsidR="009C588B" w:rsidRPr="004A1924" w:rsidSect="00C167BA">
          <w:footerReference w:type="default" r:id="rId15"/>
          <w:footnotePr>
            <w:numRestart w:val="eachSect"/>
          </w:footnotePr>
          <w:pgSz w:w="12240" w:h="15840"/>
          <w:pgMar w:top="1440" w:right="1440" w:bottom="1440" w:left="1440" w:header="720" w:footer="720" w:gutter="0"/>
          <w:cols w:space="720"/>
          <w:docGrid w:linePitch="360"/>
        </w:sectPr>
      </w:pPr>
    </w:p>
    <w:p w14:paraId="1AFFF95B" w14:textId="77777777" w:rsidR="001949BD" w:rsidRPr="00F27533" w:rsidRDefault="001949BD" w:rsidP="00F27533">
      <w:pPr>
        <w:pStyle w:val="001CHAPTERNUMBER"/>
      </w:pPr>
      <w:r w:rsidRPr="00F27533">
        <w:lastRenderedPageBreak/>
        <w:t>CHAPTER 1</w:t>
      </w:r>
    </w:p>
    <w:p w14:paraId="4FA9CA31" w14:textId="69888FC1" w:rsidR="00A14F6A" w:rsidRPr="00F27533" w:rsidRDefault="00A14F6A" w:rsidP="00F27533">
      <w:pPr>
        <w:pStyle w:val="002CHAPTERTITLE"/>
      </w:pPr>
      <w:bookmarkStart w:id="62" w:name="_Toc64018311"/>
      <w:r w:rsidRPr="00F27533">
        <w:t>ESTABLISHING A PROGRESSIVE DATA MANAGEMENT WORKFLOW FOR BIOLOGICAL DATA TO INFORM ADAPTIVE MANAGEMENT DECISIONS</w:t>
      </w:r>
      <w:bookmarkEnd w:id="62"/>
    </w:p>
    <w:p w14:paraId="022531D8" w14:textId="4841BFE2" w:rsidR="00F27533" w:rsidRPr="00F27533" w:rsidRDefault="000E69A8" w:rsidP="00F43475">
      <w:pPr>
        <w:pStyle w:val="003First-LevelSubheadingBOLD"/>
        <w:tabs>
          <w:tab w:val="left" w:pos="2790"/>
        </w:tabs>
      </w:pPr>
      <w:r>
        <w:t>Introduction</w:t>
      </w:r>
    </w:p>
    <w:p w14:paraId="625B69B2" w14:textId="77777777" w:rsidR="00F43475" w:rsidRDefault="00F43475" w:rsidP="00620B2D">
      <w:pPr>
        <w:pStyle w:val="006BodyText"/>
      </w:pPr>
      <w:bookmarkStart w:id="63" w:name="continuous-data-management-and-analyses"/>
      <w:bookmarkStart w:id="64" w:name="adaptive-management"/>
      <w:bookmarkEnd w:id="63"/>
      <w:bookmarkEnd w:id="64"/>
      <w:r w:rsidRPr="00F43475">
        <w:t>Traditional field biology programs, many of which are designed to monitor animal populations and their environments, have experienced a substantial evolution in data collection, management, and storage technology in recent years. Changes include new sensor technology, data collection methods, and data observing platforms that are being used in large-scale monitoring programs, including SECOORA (Southeast Coastal Ocean Observing Regional Association) and NEON (National Ecological Observing Network). As an example, advancements in sensor technology have allowed for significant changes in water quality monitoring, such as transitioning from a single discrete location and a single point in time sample collections to continuous real-time observations at multiple locations (Martinelli et al., 2016). While many monitoring programs' scale and technological capacity have increased, these monitoring programs are still most often conceived, planned, and used by personnel trained as biologists and not data scientists. The lack of training in essential data management, curation, and workflow of data generated from these types of data collection platforms was demonstrated in a recent NSF (National Science Foundation) survey (Lowndes et al., 2017), which highlighted that of the 704 scientists who participated in the survey, “data skills” (e.g., multi-step workflows, ability to store, share and publish data) was identified as the largest unmet need (Barone et al., 2017).</w:t>
      </w:r>
    </w:p>
    <w:p w14:paraId="5DEFA1AA" w14:textId="4BDA76BD" w:rsidR="00F27533" w:rsidRPr="00F27533" w:rsidRDefault="008E675F" w:rsidP="00620B2D">
      <w:pPr>
        <w:pStyle w:val="006BodyText"/>
      </w:pPr>
      <w:r w:rsidRPr="008E675F">
        <w:t xml:space="preserve">The US Gulf of Mexico region is undergoing a considerable restoration effort to reverse observed declines in crucial ecosystem components, including seagrass, fish communities, and oyster reefs, using funding from the consolidated Deepwater Horizon </w:t>
      </w:r>
      <w:r w:rsidRPr="008E675F">
        <w:lastRenderedPageBreak/>
        <w:t xml:space="preserve">settlements (see https://www.nfwf.org/gulf/Pages/home.aspx as an example). These restoration projects vary in spatial scale, but, like other restoration efforts, these projects have data collection and evaluation efforts that frequently occur throughout the project. Several restoration programs in this funding program require basic adaptive management concepts to guide restoration actions (Zedler, 2017). Under this framework, decisions related to restoration actions are made iteratively based on stating, testing, and updating hypotheses based on observed outcomes (Figure 1-1). In a restoration context, this information can inform the restoration actions such as </w:t>
      </w:r>
      <w:r w:rsidR="00167E53">
        <w:t xml:space="preserve">the </w:t>
      </w:r>
      <w:r w:rsidRPr="008E675F">
        <w:t xml:space="preserve">type of substrate to use in an oyster restoration project or monitoring program design as the project is ongoing, and by increasing efficiency by maximizing return on investment from restoration dollars. Doing so requires a data management plan designed to improve restoration actions by maximizing learning from previous and ongoing restoration efforts (Tompkins &amp; </w:t>
      </w:r>
      <w:proofErr w:type="spellStart"/>
      <w:r w:rsidRPr="008E675F">
        <w:t>Adger</w:t>
      </w:r>
      <w:proofErr w:type="spellEnd"/>
      <w:r w:rsidRPr="008E675F">
        <w:t>, 2004).</w:t>
      </w:r>
    </w:p>
    <w:p w14:paraId="4D19E906" w14:textId="41DA97C9" w:rsidR="00F27533" w:rsidRPr="00F27533" w:rsidRDefault="00D54822" w:rsidP="00620B2D">
      <w:pPr>
        <w:pStyle w:val="006BodyText"/>
      </w:pPr>
      <w:r w:rsidRPr="00D54822">
        <w:t xml:space="preserve">One example restoration effort funded by NFWF (National Fish and Wildlife Foundation) as part of the consolidated Deepwater Horizon settlements is the Lone Cabbage Reef (LCR) oyster reef project in the northeastern Gulf of Mexico. The primary goal of this project is to restore specific oyster reefs to historic levels so that they may be resilient to changing sea levels and river discharge. This project generates data from multiple sources, including continuous autonomous water quality data via sensors and observations of oyster populations by field biologists. These data are generated at different time steps with sensor data obtained at hourly time intervals from multiple spatial locations and biological data collected at discrete time intervals from numerous spatial sites. For both cases, there is a need to capture and process data to meet </w:t>
      </w:r>
      <w:r w:rsidRPr="00D54822">
        <w:lastRenderedPageBreak/>
        <w:t xml:space="preserve">standards and then complete routine analyses of these data to ensure they </w:t>
      </w:r>
      <w:r w:rsidR="00C73FD9">
        <w:t>help inform</w:t>
      </w:r>
      <w:r w:rsidRPr="00D54822">
        <w:t xml:space="preserve"> project objectives and questions. This is critical because this project by design uses adaptive management principles to inform the restoration through an interactive process of collecting data, analyzing these data, and disclosing restoration actions from these analyses. For this project to efficiently operate in an adaptive management framework, we developed a system that captures data as it is collected, guides the data to analyses, documents data, analyses decisions via version control and archives, and makes these data available for long-term reproducible exploration. Here </w:t>
      </w:r>
      <w:commentRangeStart w:id="65"/>
      <w:r w:rsidRPr="00D54822">
        <w:t>we</w:t>
      </w:r>
      <w:commentRangeEnd w:id="65"/>
      <w:r w:rsidR="002F07A0">
        <w:rPr>
          <w:rStyle w:val="CommentReference"/>
          <w:rFonts w:eastAsia="Times New Roman" w:cs="Times New Roman"/>
        </w:rPr>
        <w:commentReference w:id="65"/>
      </w:r>
      <w:r w:rsidRPr="00D54822">
        <w:t xml:space="preserve"> describe this data management system and the structure and findings of implementing the system to improve data quality and reduce the likelihood of data collection and errors in analyses</w:t>
      </w:r>
      <w:r w:rsidR="00F27533" w:rsidRPr="00F27533">
        <w:t>.</w:t>
      </w:r>
    </w:p>
    <w:p w14:paraId="760D6517" w14:textId="1465F0E5" w:rsidR="00F27533" w:rsidRPr="00F27533" w:rsidRDefault="00F27533" w:rsidP="00F27533">
      <w:pPr>
        <w:pStyle w:val="004Second-LevelSubheadingBOLD"/>
      </w:pPr>
      <w:bookmarkStart w:id="66" w:name="_Toc64018313"/>
      <w:r w:rsidRPr="00F27533">
        <w:t>Terminology</w:t>
      </w:r>
      <w:bookmarkEnd w:id="66"/>
    </w:p>
    <w:p w14:paraId="7AEC225B" w14:textId="77777777" w:rsidR="00F27533" w:rsidRPr="00F27533" w:rsidRDefault="00F27533" w:rsidP="00F27533">
      <w:pPr>
        <w:pStyle w:val="005Third-LevelSubheadingBOLD"/>
        <w:rPr>
          <w:rFonts w:eastAsia="Calibri"/>
        </w:rPr>
      </w:pPr>
      <w:bookmarkStart w:id="67" w:name="_Toc64018314"/>
      <w:r w:rsidRPr="00F27533">
        <w:t>“Living data”</w:t>
      </w:r>
      <w:bookmarkEnd w:id="67"/>
    </w:p>
    <w:p w14:paraId="1DCA4CD9" w14:textId="4B54ED7F" w:rsidR="00F27533" w:rsidRPr="00F27533" w:rsidRDefault="00D54822" w:rsidP="00620B2D">
      <w:pPr>
        <w:pStyle w:val="007BodyText-NoIndent"/>
        <w:rPr>
          <w:rFonts w:eastAsia="Calibri"/>
        </w:rPr>
      </w:pPr>
      <w:r w:rsidRPr="00D54822">
        <w:rPr>
          <w:rFonts w:eastAsia="Calibri"/>
        </w:rPr>
        <w:t xml:space="preserve">“Living data” are defined as data that are continuously collected and updated (Yenni et al., 2018). These types of data are critical to adaptive learning to inform restoration and management actions. Examples of learning as part of a restoration project include small changes like shifting the location of an autonomous sensor to larger changes, such as revamping of sampling programs because of low statistical power. Living data can inform these decisions, but living data are challenging to work with from a data management perspective because the data (by design) change as new data are collected. In a restoration context, as these data are collected, they must be processed, and analyses of these need data to be completed to help draw inferences on how the system of interest is responding to the restoration action. This idea of iteratively integrating new data, analyses, and comparing these outcomes with previously stated </w:t>
      </w:r>
      <w:r w:rsidRPr="00D54822">
        <w:rPr>
          <w:rFonts w:eastAsia="Calibri"/>
        </w:rPr>
        <w:lastRenderedPageBreak/>
        <w:t>objectives is not new and is a central aspect of the adaptive management process for natural resources as initially described (Holling 1978; Walters 1986).</w:t>
      </w:r>
    </w:p>
    <w:p w14:paraId="74F2EBE8" w14:textId="77777777" w:rsidR="00F27533" w:rsidRPr="00F27533" w:rsidRDefault="00F27533" w:rsidP="00F27533">
      <w:pPr>
        <w:pStyle w:val="005Third-LevelSubheadingBOLD"/>
        <w:rPr>
          <w:rFonts w:eastAsia="Calibri"/>
        </w:rPr>
      </w:pPr>
      <w:bookmarkStart w:id="68" w:name="_Toc64018315"/>
      <w:r w:rsidRPr="00F27533">
        <w:rPr>
          <w:rFonts w:eastAsia="Calibri"/>
        </w:rPr>
        <w:t>Adaptive management</w:t>
      </w:r>
      <w:bookmarkEnd w:id="68"/>
    </w:p>
    <w:p w14:paraId="11D0DD8A" w14:textId="4504B7C8" w:rsidR="00F27533" w:rsidRPr="006E4A6F" w:rsidRDefault="00EC7AD8" w:rsidP="006E4A6F">
      <w:pPr>
        <w:pStyle w:val="007BodyText-NoIndent"/>
        <w:rPr>
          <w:rFonts w:eastAsia="Calibri"/>
        </w:rPr>
      </w:pPr>
      <w:r w:rsidRPr="00EC7AD8">
        <w:rPr>
          <w:rFonts w:eastAsia="Calibri"/>
        </w:rPr>
        <w:t>By design, an adaptive management system requires rapid feedback loops between data collection, analyses, and interpretation to drive the process of updating knowledge, examining management and restoration options, making decisions, and implementing actions (</w:t>
      </w:r>
      <w:proofErr w:type="spellStart"/>
      <w:r w:rsidRPr="00EC7AD8">
        <w:rPr>
          <w:rFonts w:eastAsia="Calibri"/>
        </w:rPr>
        <w:t>Nie</w:t>
      </w:r>
      <w:proofErr w:type="spellEnd"/>
      <w:r w:rsidRPr="00EC7AD8">
        <w:rPr>
          <w:rFonts w:eastAsia="Calibri"/>
        </w:rPr>
        <w:t xml:space="preserve"> &amp; Schultz, 2012). This process is repeated (Figure 1-1) to improve management actions, such as identifying the best restoration approach. </w:t>
      </w:r>
      <w:r w:rsidR="002F07A0">
        <w:rPr>
          <w:rFonts w:eastAsia="Calibri"/>
        </w:rPr>
        <w:t>To be informative, d</w:t>
      </w:r>
      <w:r w:rsidRPr="00EC7AD8">
        <w:rPr>
          <w:rFonts w:eastAsia="Calibri"/>
        </w:rPr>
        <w:t xml:space="preserve">ata used must meet quality assurance/quality control (QA/QC) protocols to identify and correct inconsistencies and errors in field or sensor observations before these data </w:t>
      </w:r>
      <w:proofErr w:type="gramStart"/>
      <w:r w:rsidRPr="00EC7AD8">
        <w:rPr>
          <w:rFonts w:eastAsia="Calibri"/>
        </w:rPr>
        <w:t>are used</w:t>
      </w:r>
      <w:proofErr w:type="gramEnd"/>
      <w:r w:rsidRPr="00EC7AD8">
        <w:rPr>
          <w:rFonts w:eastAsia="Calibri"/>
        </w:rPr>
        <w:t xml:space="preserve"> in an analysis. Errors in these data, or delays in producing the data in a framework useable for research, can quickly lead to a breakdown in the adaptive learning process either in terms of slowing the analyses and limiting their utility for timely decision making, or worse, erroneously informing the decision-making process because of errors in data management or analyses.</w:t>
      </w:r>
    </w:p>
    <w:p w14:paraId="6BE729DF" w14:textId="77777777" w:rsidR="00F27533" w:rsidRPr="00F27533" w:rsidRDefault="00F27533" w:rsidP="00F27533">
      <w:pPr>
        <w:pStyle w:val="005Third-LevelSubheadingBOLD"/>
        <w:rPr>
          <w:rFonts w:eastAsia="Calibri"/>
        </w:rPr>
      </w:pPr>
      <w:bookmarkStart w:id="69" w:name="_Toc64018316"/>
      <w:r w:rsidRPr="00F27533">
        <w:rPr>
          <w:rFonts w:eastAsia="Calibri"/>
        </w:rPr>
        <w:t>Version control</w:t>
      </w:r>
      <w:bookmarkEnd w:id="69"/>
    </w:p>
    <w:p w14:paraId="104F283C" w14:textId="7B9E53AD" w:rsidR="00F27533" w:rsidRPr="00F27533" w:rsidRDefault="003305C8" w:rsidP="00620B2D">
      <w:pPr>
        <w:pStyle w:val="007BodyText-NoIndent"/>
        <w:rPr>
          <w:rFonts w:eastAsia="Calibri"/>
        </w:rPr>
      </w:pPr>
      <w:r w:rsidRPr="003305C8">
        <w:rPr>
          <w:rFonts w:eastAsia="Calibri"/>
        </w:rPr>
        <w:t xml:space="preserve">Version control software is a type of software that helps to manage documents, scripts of computer code, and other developmental information documents that are shared and iteratively updated overtime in an ecological project (Figure 1-2). The fundamental purpose of using version control software is to document and confirm that changes in content are intended and planned. The advantages of using version control include (1) a version control system saves all versions of a file, (2) version control records who made what changes to specific files and makes the user write detailed notes about what they changed (3) version control allows these changes to be undone if needed, (4) version </w:t>
      </w:r>
      <w:r w:rsidRPr="003305C8">
        <w:rPr>
          <w:rFonts w:eastAsia="Calibri"/>
        </w:rPr>
        <w:lastRenderedPageBreak/>
        <w:t>control can facilitate reproducibility and transparency of project code and decision making (Ram, 2013). Version control can be incorporated into a data workflow using software such as Github (https://github.com).</w:t>
      </w:r>
    </w:p>
    <w:p w14:paraId="47C73839" w14:textId="22FAF82A" w:rsidR="00F27533" w:rsidRPr="00F27533" w:rsidRDefault="002F1441" w:rsidP="002F1441">
      <w:pPr>
        <w:pStyle w:val="003First-LevelSubheadingBOLD"/>
        <w:rPr>
          <w:rFonts w:eastAsia="Calibri"/>
          <w:noProof/>
        </w:rPr>
      </w:pPr>
      <w:bookmarkStart w:id="70" w:name="_Toc64018317"/>
      <w:r>
        <w:rPr>
          <w:rFonts w:eastAsia="Calibri"/>
          <w:noProof/>
        </w:rPr>
        <w:t>Data Types</w:t>
      </w:r>
      <w:bookmarkEnd w:id="70"/>
    </w:p>
    <w:p w14:paraId="39288598" w14:textId="40B5C1D9" w:rsidR="00F27533" w:rsidRPr="00F27533" w:rsidRDefault="002C1221" w:rsidP="00620B2D">
      <w:pPr>
        <w:pStyle w:val="006BodyText"/>
      </w:pPr>
      <w:r w:rsidRPr="002C1221">
        <w:t xml:space="preserve">The LCR project collects data on multiple parameters to measure ecosystem response to oyster reef restoration. One response metric is observations of water conductivity and temperature gathered hourly from autonomous sensors. These data types </w:t>
      </w:r>
      <w:proofErr w:type="gramStart"/>
      <w:r w:rsidRPr="002C1221">
        <w:t>are measured</w:t>
      </w:r>
      <w:proofErr w:type="gramEnd"/>
      <w:r w:rsidRPr="002C1221">
        <w:t xml:space="preserve"> and recorded by </w:t>
      </w:r>
      <w:r w:rsidR="006171C7">
        <w:t>a</w:t>
      </w:r>
      <w:r w:rsidR="006171C7" w:rsidRPr="002C1221">
        <w:t xml:space="preserve"> </w:t>
      </w:r>
      <w:r w:rsidRPr="002C1221">
        <w:t>sensor</w:t>
      </w:r>
      <w:r w:rsidR="006171C7">
        <w:t xml:space="preserve"> deployed in the water</w:t>
      </w:r>
      <w:r w:rsidRPr="002C1221">
        <w:t xml:space="preserve"> and are output in a standard format that can be interpreted for analysis directly by a computer. A second metric</w:t>
      </w:r>
      <w:r w:rsidR="006171C7">
        <w:t xml:space="preserve"> of project interest</w:t>
      </w:r>
      <w:r w:rsidRPr="002C1221">
        <w:t xml:space="preserve"> </w:t>
      </w:r>
      <w:r w:rsidR="00167E53">
        <w:t>is</w:t>
      </w:r>
      <w:r w:rsidRPr="002C1221">
        <w:t xml:space="preserve"> oyster counts at locations where restoration has been done (restored sites) and sites where restoration has not been done (wild oyster bars). Oyster counts are made by people conducting the fieldwork during winter low tide events. These data are collected by people and then entered into a computer as a standard data form before </w:t>
      </w:r>
      <w:r w:rsidR="00167E53">
        <w:t>being</w:t>
      </w:r>
      <w:r w:rsidRPr="002C1221">
        <w:t xml:space="preserve"> analyzed. We created a data management workflow to efficiently process and analyze data from both of these data streams. These data streams are then consolidated and used to actively inform decision-making for the project, such as the number of sampling trips needed to optimize oyster density estimates. We use open-source software and tools, widely available and familiar to many field biologists, such as program R (</w:t>
      </w:r>
      <w:proofErr w:type="spellStart"/>
      <w:r w:rsidRPr="002C1221">
        <w:t>Lefcheck</w:t>
      </w:r>
      <w:proofErr w:type="spellEnd"/>
      <w:r w:rsidRPr="002C1221">
        <w:t>, 2016) and Microsoft Excel. This paper documents this workflow and provides an example for use in other restoration and conservation projects</w:t>
      </w:r>
      <w:r w:rsidR="00F27533" w:rsidRPr="00F27533">
        <w:t>.</w:t>
      </w:r>
    </w:p>
    <w:p w14:paraId="6299EC70" w14:textId="79C5F59C" w:rsidR="00F27533" w:rsidRPr="00F27533" w:rsidRDefault="00F27533" w:rsidP="00F27533">
      <w:pPr>
        <w:pStyle w:val="004Second-LevelSubheadingBOLD"/>
        <w:rPr>
          <w:rFonts w:eastAsia="Calibri"/>
        </w:rPr>
      </w:pPr>
      <w:bookmarkStart w:id="71" w:name="_Toc64018318"/>
      <w:r w:rsidRPr="00F27533">
        <w:rPr>
          <w:rFonts w:eastAsia="Calibri"/>
        </w:rPr>
        <w:t xml:space="preserve">The LCR </w:t>
      </w:r>
      <w:r w:rsidR="008B74AA" w:rsidRPr="00F27533">
        <w:rPr>
          <w:rFonts w:eastAsia="Calibri"/>
        </w:rPr>
        <w:t>Project Data Types</w:t>
      </w:r>
      <w:bookmarkEnd w:id="71"/>
    </w:p>
    <w:p w14:paraId="461064D2" w14:textId="5DF628D7" w:rsidR="00F27533" w:rsidRPr="00F27533" w:rsidRDefault="002C1221" w:rsidP="00620B2D">
      <w:pPr>
        <w:pStyle w:val="007BodyText-NoIndent"/>
        <w:rPr>
          <w:rFonts w:eastAsia="Calibri"/>
        </w:rPr>
      </w:pPr>
      <w:bookmarkStart w:id="72" w:name="_Hlk40702202"/>
      <w:r w:rsidRPr="002C1221">
        <w:rPr>
          <w:rFonts w:eastAsia="Calibri"/>
        </w:rPr>
        <w:t xml:space="preserve">The LCR project generates data from autonomous sensors and human observed counts/measurements. Several data types are collected at various frequencies </w:t>
      </w:r>
      <w:r w:rsidRPr="002C1221">
        <w:rPr>
          <w:rFonts w:eastAsia="Calibri"/>
        </w:rPr>
        <w:lastRenderedPageBreak/>
        <w:t>(seasonally, bi-monthly), and each data type requires a specific plan to monitor data workflow from collection to analyses</w:t>
      </w:r>
      <w:r w:rsidR="00F27533" w:rsidRPr="00F27533">
        <w:rPr>
          <w:rFonts w:eastAsia="Calibri"/>
        </w:rPr>
        <w:t>.</w:t>
      </w:r>
    </w:p>
    <w:p w14:paraId="474C2EAF" w14:textId="77777777" w:rsidR="00F27533" w:rsidRPr="00F27533" w:rsidRDefault="00F27533" w:rsidP="00F27533">
      <w:pPr>
        <w:pStyle w:val="005Third-LevelSubheadingBOLD"/>
        <w:rPr>
          <w:rFonts w:eastAsia="Calibri"/>
        </w:rPr>
      </w:pPr>
      <w:bookmarkStart w:id="73" w:name="_Toc64018319"/>
      <w:r w:rsidRPr="00F27533">
        <w:rPr>
          <w:rFonts w:eastAsia="Calibri"/>
        </w:rPr>
        <w:t>LCR project naming conventions</w:t>
      </w:r>
      <w:bookmarkEnd w:id="73"/>
      <w:r w:rsidRPr="00F27533">
        <w:rPr>
          <w:rFonts w:eastAsia="Calibri"/>
        </w:rPr>
        <w:t xml:space="preserve"> </w:t>
      </w:r>
    </w:p>
    <w:p w14:paraId="50A7DD58" w14:textId="0D8FAB15" w:rsidR="00F27533" w:rsidRPr="00F27533" w:rsidRDefault="002C1221" w:rsidP="002C1221">
      <w:pPr>
        <w:pStyle w:val="007BodyText-NoIndent"/>
        <w:ind w:firstLine="288"/>
        <w:rPr>
          <w:rFonts w:eastAsia="Calibri"/>
        </w:rPr>
      </w:pPr>
      <w:r w:rsidRPr="002C1221">
        <w:rPr>
          <w:rFonts w:eastAsia="Calibri"/>
        </w:rPr>
        <w:t xml:space="preserve">A critical component of our data management plan was to create a naming convention standard for every sampling location. Every oyster transect sampling location is identified by its location, which we abbreviate (e.g., Lone Cabbage= LC, Horseshoe Beach = HB). A number is added to the end to determine the site as separate from other sampling locations. Each sampling location is then recorded in a master sampling list to ensure that we can go back to the same site and reference the same site in the exact way throughout multiple sampling events. Even though the oyster transect sampling locations are randomized when selected, it is an integral part of our sampling workflow to establish the </w:t>
      </w:r>
      <w:r w:rsidR="00167E53">
        <w:rPr>
          <w:rFonts w:eastAsia="Calibri"/>
        </w:rPr>
        <w:t>sampling location's naming conven</w:t>
      </w:r>
      <w:r w:rsidRPr="002C1221">
        <w:rPr>
          <w:rFonts w:eastAsia="Calibri"/>
        </w:rPr>
        <w:t>tion before the sampling event</w:t>
      </w:r>
      <w:r w:rsidR="00F27533" w:rsidRPr="00F27533">
        <w:rPr>
          <w:rFonts w:eastAsia="Calibri"/>
        </w:rPr>
        <w:t>.</w:t>
      </w:r>
    </w:p>
    <w:p w14:paraId="52E356C7" w14:textId="5BA30EA8" w:rsidR="00F27533" w:rsidRPr="00F27533" w:rsidRDefault="00BB77B6" w:rsidP="002F7CD8">
      <w:pPr>
        <w:pStyle w:val="006BodyText"/>
      </w:pPr>
      <w:r w:rsidRPr="00BB77B6">
        <w:t xml:space="preserve">Another aspect of our naming convention standards, which directly relates to data management, is how we name project files. We use a standard of referencing the date the file was created and what the file is so that every project member will be able to decipher the subject matter of the file without having to view its content. For example, our water quality sensor download files are named in a specific format </w:t>
      </w:r>
      <w:proofErr w:type="spellStart"/>
      <w:r w:rsidRPr="00BB77B6">
        <w:t>YYYYMMDD_sitelocation_sensortype.file</w:t>
      </w:r>
      <w:proofErr w:type="spellEnd"/>
      <w:r w:rsidRPr="00BB77B6">
        <w:t xml:space="preserve"> (e.g., 20200902_wq7_diver.MON). The file name is important to clearly identify the date and site, especially when investigating sensor readings that may be corrupt or uncalibrated. This file naming format has saved time for project team members because all files are uniform and consistent in their naming, making it easier for each team member to follow the naming convention guidelines</w:t>
      </w:r>
      <w:r w:rsidR="00F27533" w:rsidRPr="00F27533">
        <w:t>.</w:t>
      </w:r>
    </w:p>
    <w:p w14:paraId="7684FA04" w14:textId="77777777" w:rsidR="00F27533" w:rsidRPr="00F27533" w:rsidRDefault="00F27533" w:rsidP="00F27533">
      <w:pPr>
        <w:pStyle w:val="005Third-LevelSubheadingBOLD"/>
        <w:rPr>
          <w:rFonts w:eastAsia="Calibri"/>
        </w:rPr>
      </w:pPr>
      <w:bookmarkStart w:id="74" w:name="_Toc64018320"/>
      <w:bookmarkEnd w:id="72"/>
      <w:r w:rsidRPr="00F27533">
        <w:rPr>
          <w:rFonts w:eastAsia="Calibri"/>
        </w:rPr>
        <w:lastRenderedPageBreak/>
        <w:t>Water quality data from autonomous sensors</w:t>
      </w:r>
      <w:bookmarkEnd w:id="74"/>
    </w:p>
    <w:p w14:paraId="6678509B" w14:textId="13BDA522" w:rsidR="00F27533" w:rsidRPr="00F27533" w:rsidRDefault="00A04F4A" w:rsidP="002F7CD8">
      <w:pPr>
        <w:pStyle w:val="006BodyText"/>
      </w:pPr>
      <w:r w:rsidRPr="00A04F4A">
        <w:t xml:space="preserve">We collect hourly water quality observations from 11 different sites around Lone Cabbage reef (Figure 1-3). These observations are downloaded from autonomous sensors approximately every two weeks. Maintenance of these sensors and their protective housing are </w:t>
      </w:r>
      <w:r w:rsidR="00167E53">
        <w:t>scheduled</w:t>
      </w:r>
      <w:r w:rsidRPr="00A04F4A">
        <w:t xml:space="preserve"> to ensure a continuous stream of data by reducing data errors due to biofouling or equipment loss. These “living data” have the highest frequency of occurrence (</w:t>
      </w:r>
      <w:r w:rsidR="00214288" w:rsidRPr="00A04F4A">
        <w:t>the greatest</w:t>
      </w:r>
      <w:r w:rsidRPr="00A04F4A">
        <w:t xml:space="preserve"> number of observations) and require strict data management protocols to launch and maintain the sensors and import the data files to maintain database integrity</w:t>
      </w:r>
      <w:r w:rsidR="00F27533" w:rsidRPr="00F27533">
        <w:t>.</w:t>
      </w:r>
    </w:p>
    <w:p w14:paraId="30B92C8A" w14:textId="77777777" w:rsidR="00F27533" w:rsidRPr="00F27533" w:rsidRDefault="00F27533" w:rsidP="00F27533">
      <w:pPr>
        <w:pStyle w:val="005Third-LevelSubheadingBOLD"/>
        <w:rPr>
          <w:rFonts w:eastAsia="Calibri"/>
        </w:rPr>
      </w:pPr>
      <w:bookmarkStart w:id="75" w:name="_Toc64018321"/>
      <w:r w:rsidRPr="00F27533">
        <w:rPr>
          <w:rFonts w:eastAsia="Calibri"/>
        </w:rPr>
        <w:t>Oyster counts and measurements from field sampling by people</w:t>
      </w:r>
      <w:bookmarkEnd w:id="75"/>
    </w:p>
    <w:p w14:paraId="4AEE88FE" w14:textId="361C7B17" w:rsidR="00F27533" w:rsidRPr="00F27533" w:rsidRDefault="00214288" w:rsidP="002F7CD8">
      <w:pPr>
        <w:pStyle w:val="006BodyText"/>
      </w:pPr>
      <w:r w:rsidRPr="00214288">
        <w:t>The lowest lunar tides of the year in the area around Lone Cabbage Reef occur during winter. These low-tide events de-water oyster reefs allow teams of people to count and measure oysters to document the status and trends of oyster populations (Moore et al., 2020). These count data are recorded in the field on datasheets and then entered into a computer by people through a dual data entry system where each data record is entered independently into the computer. The dual entry system also includes data validation drop</w:t>
      </w:r>
      <w:r w:rsidR="00D153F2">
        <w:t>-</w:t>
      </w:r>
      <w:r w:rsidRPr="00214288">
        <w:t xml:space="preserve">downs that ensure that the user is only entering appropriate data. For example, if a user is entering the height of an oyster to be 1000 cm, the data validation will reject this entry because there is a range of acceptable oyster heights that it will allow. The </w:t>
      </w:r>
      <w:ins w:id="76" w:author="Bill Pine" w:date="2021-04-05T10:14:00Z">
        <w:r w:rsidR="006171C7">
          <w:t xml:space="preserve">project </w:t>
        </w:r>
      </w:ins>
      <w:r w:rsidRPr="00214288">
        <w:t>research coordinator will then reconcile any mismatch or errors in the dual data entry worksheets. This double data entry system was created to reduce the chance of data entry errors and human-introduced errors</w:t>
      </w:r>
      <w:r w:rsidR="00F27533" w:rsidRPr="00F27533">
        <w:t>.</w:t>
      </w:r>
    </w:p>
    <w:p w14:paraId="3C0A5077" w14:textId="77777777" w:rsidR="00F27533" w:rsidRPr="00F27533" w:rsidRDefault="00F27533" w:rsidP="00762E6B">
      <w:pPr>
        <w:pStyle w:val="005Third-LevelSubheadingBOLD"/>
        <w:rPr>
          <w:rFonts w:eastAsia="Calibri"/>
        </w:rPr>
      </w:pPr>
      <w:bookmarkStart w:id="77" w:name="_Toc64018322"/>
      <w:r w:rsidRPr="00F27533">
        <w:rPr>
          <w:rFonts w:eastAsia="Calibri"/>
        </w:rPr>
        <w:lastRenderedPageBreak/>
        <w:t>Water quality measured by field-crews</w:t>
      </w:r>
      <w:bookmarkEnd w:id="77"/>
    </w:p>
    <w:p w14:paraId="72BDB70D" w14:textId="1C441574" w:rsidR="00F27533" w:rsidRPr="00F27533" w:rsidRDefault="00214288" w:rsidP="002F7CD8">
      <w:pPr>
        <w:pStyle w:val="006BodyText"/>
      </w:pPr>
      <w:r w:rsidRPr="00214288">
        <w:t>We also collect water quality measurements using a hand-held YSI (Yellow Springs Instrument) device to provide an additional check on our autonomous sensor observations during water quality service trips. These measurements are recorded once during the water quality service trip for each site location. These observations are the least intensive data type as their frequency is low, and they are manually entered in the MySQL database</w:t>
      </w:r>
      <w:r w:rsidR="00F27533" w:rsidRPr="00F27533">
        <w:t>.</w:t>
      </w:r>
    </w:p>
    <w:p w14:paraId="7324550C" w14:textId="01B85FC2" w:rsidR="00F27533" w:rsidRPr="00F27533" w:rsidRDefault="00DA593F" w:rsidP="002F7CD8">
      <w:pPr>
        <w:pStyle w:val="006BodyText"/>
      </w:pPr>
      <w:r w:rsidRPr="00DA593F">
        <w:t xml:space="preserve">While conceptually, each of these data types appears similar because of differences in the frequency the data are collected and the collection method (with a machine or by hand), each data stream must be managed differently. Addressing the variety of concerns </w:t>
      </w:r>
      <w:r w:rsidR="0033248B">
        <w:t>discovered through regularly updating these data types may also address many data management challenges that</w:t>
      </w:r>
      <w:r w:rsidRPr="00DA593F">
        <w:t xml:space="preserve"> researchers may confront</w:t>
      </w:r>
      <w:r w:rsidR="00F27533" w:rsidRPr="00F27533">
        <w:t>.</w:t>
      </w:r>
    </w:p>
    <w:p w14:paraId="441B6134" w14:textId="14EA3817" w:rsidR="00F27533" w:rsidRPr="00762E6B" w:rsidRDefault="003F6D2E" w:rsidP="00762E6B">
      <w:pPr>
        <w:pStyle w:val="003First-LevelSubheadingBOLD"/>
      </w:pPr>
      <w:bookmarkStart w:id="78" w:name="_Toc64018323"/>
      <w:r w:rsidRPr="00762E6B">
        <w:t xml:space="preserve">Establishing </w:t>
      </w:r>
      <w:r>
        <w:t>a</w:t>
      </w:r>
      <w:r w:rsidRPr="00762E6B">
        <w:t xml:space="preserve"> Modern Data Workflow</w:t>
      </w:r>
      <w:bookmarkEnd w:id="78"/>
    </w:p>
    <w:p w14:paraId="696CCFAB" w14:textId="7DE987A0" w:rsidR="00F27533" w:rsidRPr="00F27533" w:rsidRDefault="00F95133" w:rsidP="00620B2D">
      <w:pPr>
        <w:pStyle w:val="006BodyText"/>
        <w:rPr>
          <w:noProof/>
        </w:rPr>
      </w:pPr>
      <w:r>
        <w:t>Data collected in the field are transferred and stored in a relational database for QA/QC and analyses. Database development efforts for this project started before data collection through the development of database “blueprints” via whiteboard exercises to clarify (1) database goals, (2) data types and data sources, and (3) relationships among data types within the database. Blueprinting development efforts were led by the University of Florida Academic Research Consulting &amp; Services (ARCS, </w:t>
      </w:r>
      <w:hyperlink r:id="rId16" w:tgtFrame="_blank" w:history="1">
        <w:r>
          <w:rPr>
            <w:rStyle w:val="Hyperlink"/>
            <w:color w:val="4A6EE0"/>
          </w:rPr>
          <w:t>http://arcs.uflib.ufl.edu/</w:t>
        </w:r>
      </w:hyperlink>
      <w:r>
        <w:t xml:space="preserve">). A key database need </w:t>
      </w:r>
      <w:del w:id="79" w:author="Bill Pine" w:date="2021-04-05T10:14:00Z">
        <w:r w:rsidDel="006171C7">
          <w:delText xml:space="preserve">to be </w:delText>
        </w:r>
      </w:del>
      <w:r>
        <w:t xml:space="preserve">identified in blueprinting </w:t>
      </w:r>
      <w:ins w:id="80" w:author="Bill Pine" w:date="2021-04-05T10:14:00Z">
        <w:r w:rsidR="006171C7">
          <w:t>o</w:t>
        </w:r>
      </w:ins>
      <w:ins w:id="81" w:author="Bill Pine" w:date="2021-04-05T10:15:00Z">
        <w:r w:rsidR="006171C7">
          <w:t xml:space="preserve">f the database </w:t>
        </w:r>
      </w:ins>
      <w:r>
        <w:t xml:space="preserve">was the ability in the database to track observations at a particular site in space and not focus on tracking observations recorded by an individual sensor, which could change locations over time. The workflow we have developed for water quality management addresses goals and unique concerns identified through whiteboarding </w:t>
      </w:r>
      <w:r>
        <w:lastRenderedPageBreak/>
        <w:t>but requires open-source computational tools, some level of knowledge of computational tools (e.g., MySQL and R)</w:t>
      </w:r>
      <w:r w:rsidR="0033248B">
        <w:t>,</w:t>
      </w:r>
      <w:r>
        <w:t xml:space="preserve"> and version control (e.g., GitHub), which are tools essential for basic data management. While this example is specific to the LCR project, we feel that the workflow developed could be implemented in similar restoration efforts</w:t>
      </w:r>
      <w:r w:rsidR="00F27533" w:rsidRPr="00F27533">
        <w:rPr>
          <w:noProof/>
        </w:rPr>
        <w:t>.</w:t>
      </w:r>
    </w:p>
    <w:p w14:paraId="0E67D3C7" w14:textId="7BEBA065" w:rsidR="00F27533" w:rsidRPr="00F27533" w:rsidRDefault="003F6D2E" w:rsidP="00762E6B">
      <w:pPr>
        <w:pStyle w:val="004Second-LevelSubheadingBOLD"/>
        <w:rPr>
          <w:rFonts w:eastAsia="Calibri"/>
          <w:noProof/>
        </w:rPr>
      </w:pPr>
      <w:bookmarkStart w:id="82" w:name="_Toc64018324"/>
      <w:r w:rsidRPr="00F27533">
        <w:rPr>
          <w:rFonts w:eastAsia="Calibri"/>
          <w:noProof/>
        </w:rPr>
        <w:t>Water Quality Workflow</w:t>
      </w:r>
      <w:bookmarkEnd w:id="82"/>
    </w:p>
    <w:p w14:paraId="4034280C" w14:textId="075A1030" w:rsidR="00F27533" w:rsidRPr="00F27533" w:rsidRDefault="00F27533" w:rsidP="002F7CD8">
      <w:pPr>
        <w:pStyle w:val="006BodyText"/>
      </w:pPr>
      <w:r w:rsidRPr="00F27533">
        <w:t>Extensive details on the MySQL import process are provided in the project management library (</w:t>
      </w:r>
      <w:r w:rsidR="006F4281">
        <w:t>Moreno et al</w:t>
      </w:r>
      <w:r w:rsidR="0033248B">
        <w:t>.</w:t>
      </w:r>
      <w:r w:rsidR="006F4281">
        <w:t xml:space="preserve">, 2020, </w:t>
      </w:r>
      <w:r w:rsidR="006F4281" w:rsidRPr="006F4281">
        <w:t>MYSQL workflow for the LCR Oyster Project</w:t>
      </w:r>
      <w:r w:rsidRPr="00F27533">
        <w:t xml:space="preserve">). </w:t>
      </w:r>
      <w:r w:rsidR="00C7180C">
        <w:t xml:space="preserve">A </w:t>
      </w:r>
      <w:r w:rsidR="002F7CD8">
        <w:t>step-by-step</w:t>
      </w:r>
      <w:r w:rsidR="00C7180C">
        <w:t xml:space="preserve"> guide and </w:t>
      </w:r>
      <w:r w:rsidRPr="00F27533">
        <w:t xml:space="preserve">overview </w:t>
      </w:r>
      <w:r w:rsidR="0033248B">
        <w:t>are</w:t>
      </w:r>
      <w:r w:rsidRPr="00F27533">
        <w:t xml:space="preserve"> provided </w:t>
      </w:r>
      <w:r w:rsidR="00C7180C">
        <w:t>below (Figure 1-4)</w:t>
      </w:r>
      <w:r w:rsidRPr="00F27533">
        <w:t>:</w:t>
      </w:r>
    </w:p>
    <w:p w14:paraId="178022B9" w14:textId="77777777" w:rsidR="002D199B" w:rsidRPr="002D199B" w:rsidRDefault="002D199B" w:rsidP="002D199B">
      <w:pPr>
        <w:pStyle w:val="007BodyText-NoIndent"/>
        <w:rPr>
          <w:rFonts w:eastAsia="Calibri"/>
        </w:rPr>
      </w:pPr>
      <w:r w:rsidRPr="002D199B">
        <w:rPr>
          <w:rFonts w:eastAsia="Calibri"/>
        </w:rPr>
        <w:t>1. Datasheets are standardized and include pre-populated fields, including the location and date to minimize error.</w:t>
      </w:r>
    </w:p>
    <w:p w14:paraId="29C0BF91" w14:textId="7FC921D1" w:rsidR="002D199B" w:rsidRPr="002D199B" w:rsidRDefault="002D199B" w:rsidP="002D199B">
      <w:pPr>
        <w:pStyle w:val="007BodyText-NoIndent"/>
        <w:rPr>
          <w:rFonts w:eastAsia="Calibri"/>
        </w:rPr>
      </w:pPr>
      <w:r w:rsidRPr="002D199B">
        <w:rPr>
          <w:rFonts w:eastAsia="Calibri"/>
        </w:rPr>
        <w:t>2. Water quality hourly sensor observations are downloaded in the field to a field laptop, while simultaneously notes are made on paper datasheets related to field weather conditions and equipment status. Water quality observations using the YSI device are also taken and recorded on the same datasheet.</w:t>
      </w:r>
    </w:p>
    <w:p w14:paraId="6281E588" w14:textId="161665B9" w:rsidR="002D199B" w:rsidRPr="002D199B" w:rsidRDefault="002D199B" w:rsidP="002D199B">
      <w:pPr>
        <w:pStyle w:val="007BodyText-NoIndent"/>
        <w:rPr>
          <w:rFonts w:eastAsia="Calibri"/>
        </w:rPr>
      </w:pPr>
      <w:r w:rsidRPr="002D199B">
        <w:rPr>
          <w:rFonts w:eastAsia="Calibri"/>
        </w:rPr>
        <w:t>3.A. Water quality sensor files are then uploaded into a secure University of Florida internal server</w:t>
      </w:r>
      <w:r w:rsidR="0033248B">
        <w:rPr>
          <w:rFonts w:eastAsia="Calibri"/>
        </w:rPr>
        <w:t>. A</w:t>
      </w:r>
      <w:r w:rsidRPr="002D199B">
        <w:rPr>
          <w:rFonts w:eastAsia="Calibri"/>
        </w:rPr>
        <w:t xml:space="preserve"> trigger starts the Python import process into the MySQL relational database, which permanently stores raw files as an archive. The YSI measurements are manually entered into our MySQL relational database in its appropriate table. </w:t>
      </w:r>
    </w:p>
    <w:p w14:paraId="2C4F73AA" w14:textId="77777777" w:rsidR="002D199B" w:rsidRPr="002D199B" w:rsidRDefault="002D199B" w:rsidP="002D199B">
      <w:pPr>
        <w:pStyle w:val="007BodyText-NoIndent"/>
        <w:rPr>
          <w:rFonts w:eastAsia="Calibri"/>
        </w:rPr>
      </w:pPr>
      <w:r w:rsidRPr="002D199B">
        <w:rPr>
          <w:rFonts w:eastAsia="Calibri"/>
        </w:rPr>
        <w:t>3.B. QA/QC R scripts pull and process the water quality observations to check for flatlined or out of bound measurements (i.e., outside of expected range).</w:t>
      </w:r>
    </w:p>
    <w:p w14:paraId="40459C47" w14:textId="7F1511C0" w:rsidR="00F27533" w:rsidRPr="00F27533" w:rsidRDefault="002D199B" w:rsidP="002D199B">
      <w:pPr>
        <w:pStyle w:val="007BodyText-NoIndent"/>
        <w:rPr>
          <w:rFonts w:eastAsia="Calibri"/>
        </w:rPr>
      </w:pPr>
      <w:r w:rsidRPr="002D199B">
        <w:rPr>
          <w:rFonts w:eastAsia="Calibri"/>
        </w:rPr>
        <w:t xml:space="preserve">3.C. Processed data, edited scripts, and documents are then stored and updated unto GitHub. Standardized GitHub workflows are used during collaborative projects to ensure </w:t>
      </w:r>
      <w:r w:rsidRPr="002D199B">
        <w:rPr>
          <w:rFonts w:eastAsia="Calibri"/>
        </w:rPr>
        <w:lastRenderedPageBreak/>
        <w:t>proper version control utility (Moreno et al., 2020, GitHub Workflow for the LCR Oyster Project)</w:t>
      </w:r>
      <w:r w:rsidR="00F27533" w:rsidRPr="00F27533">
        <w:rPr>
          <w:rFonts w:eastAsia="Calibri"/>
        </w:rPr>
        <w:t xml:space="preserve">. </w:t>
      </w:r>
    </w:p>
    <w:p w14:paraId="4141970E" w14:textId="340AEB31" w:rsidR="00F27533" w:rsidRPr="00762E6B" w:rsidRDefault="003F6D2E" w:rsidP="00762E6B">
      <w:pPr>
        <w:pStyle w:val="003First-LevelSubheadingBOLD"/>
        <w:rPr>
          <w:rFonts w:eastAsia="Calibri"/>
        </w:rPr>
      </w:pPr>
      <w:bookmarkStart w:id="83" w:name="_Toc64018325"/>
      <w:r w:rsidRPr="00762E6B">
        <w:rPr>
          <w:rFonts w:eastAsia="Calibri"/>
        </w:rPr>
        <w:t xml:space="preserve">Adding Water Quality Measurements </w:t>
      </w:r>
      <w:r>
        <w:rPr>
          <w:rFonts w:eastAsia="Calibri"/>
        </w:rPr>
        <w:t>t</w:t>
      </w:r>
      <w:r w:rsidRPr="00762E6B">
        <w:rPr>
          <w:rFonts w:eastAsia="Calibri"/>
        </w:rPr>
        <w:t xml:space="preserve">o </w:t>
      </w:r>
      <w:r>
        <w:rPr>
          <w:rFonts w:eastAsia="Calibri"/>
        </w:rPr>
        <w:t>o</w:t>
      </w:r>
      <w:r w:rsidRPr="00762E6B">
        <w:rPr>
          <w:rFonts w:eastAsia="Calibri"/>
        </w:rPr>
        <w:t>ur Permanent My</w:t>
      </w:r>
      <w:r>
        <w:rPr>
          <w:rFonts w:eastAsia="Calibri"/>
        </w:rPr>
        <w:t>SQL</w:t>
      </w:r>
      <w:r w:rsidRPr="00762E6B">
        <w:rPr>
          <w:rFonts w:eastAsia="Calibri"/>
        </w:rPr>
        <w:t xml:space="preserve"> Relational Database </w:t>
      </w:r>
      <w:r>
        <w:rPr>
          <w:rFonts w:eastAsia="Calibri"/>
        </w:rPr>
        <w:t>a</w:t>
      </w:r>
      <w:r w:rsidRPr="00762E6B">
        <w:rPr>
          <w:rFonts w:eastAsia="Calibri"/>
        </w:rPr>
        <w:t>nd Version Control</w:t>
      </w:r>
      <w:bookmarkEnd w:id="83"/>
    </w:p>
    <w:p w14:paraId="0C4CD6EB" w14:textId="32D88153" w:rsidR="00F27533" w:rsidRPr="00257414" w:rsidRDefault="00A40819" w:rsidP="00257414">
      <w:pPr>
        <w:pStyle w:val="006BodyText"/>
      </w:pPr>
      <w:ins w:id="84" w:author="Bill Pine" w:date="2021-04-05T10:21:00Z">
        <w:r>
          <w:t xml:space="preserve">To control access to critical database import-export features, </w:t>
        </w:r>
      </w:ins>
      <w:del w:id="85" w:author="Bill Pine" w:date="2021-04-05T10:21:00Z">
        <w:r w:rsidR="00D6410C" w:rsidRPr="00D6410C" w:rsidDel="00A40819">
          <w:delText>W</w:delText>
        </w:r>
      </w:del>
      <w:ins w:id="86" w:author="Bill Pine" w:date="2021-04-05T10:21:00Z">
        <w:r>
          <w:t>w</w:t>
        </w:r>
      </w:ins>
      <w:r w:rsidR="00D6410C" w:rsidRPr="00D6410C">
        <w:t>e use a dedicated username and password controls to maintain access to the MySQL database to track access and database changes. We store water quality data in specific tables where the sensor serial number and location must be predefined before importing the sensor observations. These pre-definitions allow us to track which sensors are in which location at a specific time. The MySQL database relates to multiple data tables through foreign keys (e.g., specified MySQL columns). The tables are related through sensor serial number and site location (Figure 1-5). We use R scripts to pull these unedited observations and process additional QA/QC procedures. These processed observations and their accompanying scripts are then updated</w:t>
      </w:r>
      <w:ins w:id="87" w:author="Bill Pine" w:date="2021-04-05T10:22:00Z">
        <w:r>
          <w:t xml:space="preserve"> (as a data release)</w:t>
        </w:r>
      </w:ins>
      <w:r w:rsidR="00D6410C" w:rsidRPr="00D6410C">
        <w:t xml:space="preserve"> using version control in the project GitHub master data repository (https://github.com/LCRoysterproject). This repository includes an up-to-date master branch that is protected from any unintended or incorrect updates using GitHub repository restrictions. To submit any changes to the master branch (referred to as a pull request)</w:t>
      </w:r>
      <w:r w:rsidR="0021598D">
        <w:t>,</w:t>
      </w:r>
      <w:r w:rsidR="00D6410C" w:rsidRPr="00D6410C">
        <w:t xml:space="preserve"> it is mandatory to have the changes/edits reviewed by another team member to ensure data integrity. Every pull request requires a detailed message describing each change in the event an update to the master branch has to be investigated. Version control allows team members to view a previous iteration of the master data branch and go back to that iteration if needed (Perez-</w:t>
      </w:r>
      <w:proofErr w:type="spellStart"/>
      <w:r w:rsidR="00D6410C" w:rsidRPr="00D6410C">
        <w:t>Riverol</w:t>
      </w:r>
      <w:proofErr w:type="spellEnd"/>
      <w:r w:rsidR="00D6410C" w:rsidRPr="00D6410C">
        <w:t xml:space="preserve"> et al., 2016). </w:t>
      </w:r>
      <w:r w:rsidR="00D6410C" w:rsidRPr="00D6410C">
        <w:lastRenderedPageBreak/>
        <w:t>This workflow protects the master branch from possibly merging accidental or incorrect changes, giving a layer of needed security to the data</w:t>
      </w:r>
      <w:r w:rsidR="00F27533" w:rsidRPr="00257414">
        <w:t>.</w:t>
      </w:r>
    </w:p>
    <w:p w14:paraId="27FED7D6" w14:textId="1D18FDB9" w:rsidR="00F27533" w:rsidRPr="00F27533" w:rsidRDefault="00F27533" w:rsidP="00F27533">
      <w:pPr>
        <w:pStyle w:val="003First-LevelSubheadingBOLD"/>
        <w:rPr>
          <w:rFonts w:eastAsia="Calibri"/>
        </w:rPr>
      </w:pPr>
      <w:bookmarkStart w:id="88" w:name="_Toc64018326"/>
      <w:r w:rsidRPr="00F27533">
        <w:rPr>
          <w:rFonts w:eastAsia="Calibri"/>
        </w:rPr>
        <w:t xml:space="preserve">Automated </w:t>
      </w:r>
      <w:r w:rsidR="008B74AA">
        <w:rPr>
          <w:rFonts w:eastAsia="Calibri"/>
        </w:rPr>
        <w:t>D</w:t>
      </w:r>
      <w:r w:rsidRPr="00F27533">
        <w:rPr>
          <w:rFonts w:eastAsia="Calibri"/>
        </w:rPr>
        <w:t xml:space="preserve">ata </w:t>
      </w:r>
      <w:r w:rsidR="008B74AA">
        <w:rPr>
          <w:rFonts w:eastAsia="Calibri"/>
        </w:rPr>
        <w:t>C</w:t>
      </w:r>
      <w:r w:rsidRPr="00F27533">
        <w:rPr>
          <w:rFonts w:eastAsia="Calibri"/>
        </w:rPr>
        <w:t xml:space="preserve">hecks </w:t>
      </w:r>
      <w:r w:rsidR="008B74AA">
        <w:rPr>
          <w:rFonts w:eastAsia="Calibri"/>
        </w:rPr>
        <w:t>T</w:t>
      </w:r>
      <w:r w:rsidRPr="00F27533">
        <w:rPr>
          <w:rFonts w:eastAsia="Calibri"/>
        </w:rPr>
        <w:t xml:space="preserve">hrough Python and R </w:t>
      </w:r>
      <w:r w:rsidR="007D1724">
        <w:rPr>
          <w:rFonts w:eastAsia="Calibri"/>
        </w:rPr>
        <w:t>S</w:t>
      </w:r>
      <w:r w:rsidRPr="00F27533">
        <w:rPr>
          <w:rFonts w:eastAsia="Calibri"/>
        </w:rPr>
        <w:t>cripts</w:t>
      </w:r>
      <w:bookmarkEnd w:id="88"/>
      <w:r w:rsidRPr="00F27533">
        <w:rPr>
          <w:rFonts w:eastAsia="Calibri"/>
        </w:rPr>
        <w:t xml:space="preserve"> </w:t>
      </w:r>
    </w:p>
    <w:p w14:paraId="76AB01A2" w14:textId="61819268" w:rsidR="00F27533" w:rsidRPr="00F27533" w:rsidRDefault="00142211" w:rsidP="00142211">
      <w:pPr>
        <w:pStyle w:val="006BodyText"/>
      </w:pPr>
      <w:bookmarkStart w:id="89" w:name="_Hlk64881308"/>
      <w:r>
        <w:t>Water quality observations are imported into our MySQL relational database through custom Python scripting. The Python import process provides QA/QC procedures such as flagging duplicate water quality observations. If observations are flagged through the Python import process, a review will determine why the observations are labeled as duplicates. All unique observations are imported into our MySQL relational database, where they will be additionally reviewed via R programming scripts. The R scripts check for out-of-range measurements, and additional scripts remove flatlined data observations which usually suggest biofouling on the sensor. Also, water quality visualizations help check for data integrity. The R scripts are not automated, but they do provide a way to provide quick and efficient checks on the data as they are migrated to the database</w:t>
      </w:r>
      <w:r w:rsidR="002F7CD8" w:rsidRPr="00F27533">
        <w:t>.</w:t>
      </w:r>
      <w:bookmarkEnd w:id="89"/>
    </w:p>
    <w:p w14:paraId="196A9C57" w14:textId="6F60B38F" w:rsidR="00F27533" w:rsidRPr="00F27533" w:rsidRDefault="00F27533" w:rsidP="00CC2EAD">
      <w:pPr>
        <w:pStyle w:val="004Second-LevelSubheadingBOLD"/>
        <w:rPr>
          <w:rFonts w:eastAsia="Calibri"/>
        </w:rPr>
      </w:pPr>
      <w:bookmarkStart w:id="90" w:name="_Toc64018327"/>
      <w:r w:rsidRPr="00F27533">
        <w:rPr>
          <w:rFonts w:eastAsia="Calibri"/>
        </w:rPr>
        <w:t xml:space="preserve">Oyster </w:t>
      </w:r>
      <w:r w:rsidR="008B74AA">
        <w:rPr>
          <w:rFonts w:eastAsia="Calibri"/>
        </w:rPr>
        <w:t>O</w:t>
      </w:r>
      <w:r w:rsidRPr="00F27533">
        <w:rPr>
          <w:rFonts w:eastAsia="Calibri"/>
        </w:rPr>
        <w:t xml:space="preserve">bservation </w:t>
      </w:r>
      <w:r w:rsidR="008B74AA">
        <w:rPr>
          <w:rFonts w:eastAsia="Calibri"/>
        </w:rPr>
        <w:t>W</w:t>
      </w:r>
      <w:r w:rsidRPr="00F27533">
        <w:rPr>
          <w:rFonts w:eastAsia="Calibri"/>
        </w:rPr>
        <w:t>orkflow</w:t>
      </w:r>
      <w:bookmarkEnd w:id="90"/>
      <w:r w:rsidRPr="00F27533">
        <w:rPr>
          <w:rFonts w:eastAsia="Calibri"/>
        </w:rPr>
        <w:t xml:space="preserve"> </w:t>
      </w:r>
    </w:p>
    <w:p w14:paraId="29FC6C14" w14:textId="5206936A" w:rsidR="00F27533" w:rsidRPr="00F27533" w:rsidRDefault="00F27533" w:rsidP="00A94A46">
      <w:pPr>
        <w:pStyle w:val="006BodyText"/>
      </w:pPr>
      <w:r w:rsidRPr="00F27533">
        <w:t>Detailed information on the dual data entry system using a structured data packet is available in the data entry documentation for the Lone Cabbage project (</w:t>
      </w:r>
      <w:r w:rsidR="006F4281">
        <w:t xml:space="preserve">Moreno et al., 2020, </w:t>
      </w:r>
      <w:r w:rsidR="006F4281" w:rsidRPr="006F4281">
        <w:t>Data Packet Structure for the LCR Oyster Project</w:t>
      </w:r>
      <w:r w:rsidRPr="00F27533">
        <w:t>). Several of these entry processes are similar to those in the water quality workflow and will only be briefly reviewed here where</w:t>
      </w:r>
      <w:r w:rsidR="00D44B85">
        <w:t xml:space="preserve"> (Figure 1-5)</w:t>
      </w:r>
      <w:r w:rsidRPr="00F27533">
        <w:t>:</w:t>
      </w:r>
    </w:p>
    <w:p w14:paraId="53CB1720" w14:textId="12F40DF6" w:rsidR="00F27533" w:rsidRPr="00F27533" w:rsidRDefault="00F27533" w:rsidP="00257414">
      <w:pPr>
        <w:pStyle w:val="007BodyText-NoIndent"/>
        <w:rPr>
          <w:rFonts w:eastAsia="Calibri"/>
        </w:rPr>
      </w:pPr>
      <w:r w:rsidRPr="00F27533">
        <w:rPr>
          <w:rFonts w:eastAsia="Calibri"/>
        </w:rPr>
        <w:t xml:space="preserve">1. Datasheets are standardized </w:t>
      </w:r>
      <w:r w:rsidR="00D17ECA">
        <w:rPr>
          <w:rFonts w:eastAsia="Calibri"/>
        </w:rPr>
        <w:t>before</w:t>
      </w:r>
      <w:r w:rsidRPr="00F27533">
        <w:rPr>
          <w:rFonts w:eastAsia="Calibri"/>
        </w:rPr>
        <w:t xml:space="preserve"> going in the field include pre-populated fields including the location and date to minimize error.</w:t>
      </w:r>
    </w:p>
    <w:p w14:paraId="31431AFD" w14:textId="77777777" w:rsidR="00F27533" w:rsidRPr="00F27533" w:rsidRDefault="00F27533" w:rsidP="00257414">
      <w:pPr>
        <w:pStyle w:val="007BodyText-NoIndent"/>
        <w:rPr>
          <w:rFonts w:eastAsia="Calibri"/>
        </w:rPr>
      </w:pPr>
      <w:r w:rsidRPr="00F27533">
        <w:rPr>
          <w:rFonts w:eastAsia="Calibri"/>
        </w:rPr>
        <w:t xml:space="preserve">2. In the field, counts of oysters are recorded by team members on datasheets by hand. </w:t>
      </w:r>
    </w:p>
    <w:p w14:paraId="766F391E" w14:textId="210DB832" w:rsidR="00F27533" w:rsidRPr="00F27533" w:rsidRDefault="00F27533" w:rsidP="00257414">
      <w:pPr>
        <w:pStyle w:val="007BodyText-NoIndent"/>
        <w:rPr>
          <w:rFonts w:eastAsia="Calibri"/>
        </w:rPr>
      </w:pPr>
      <w:r w:rsidRPr="00F27533">
        <w:rPr>
          <w:rFonts w:eastAsia="Calibri"/>
        </w:rPr>
        <w:lastRenderedPageBreak/>
        <w:t>3.A. In the lab</w:t>
      </w:r>
      <w:r w:rsidR="00D17ECA">
        <w:rPr>
          <w:rFonts w:eastAsia="Calibri"/>
        </w:rPr>
        <w:t>,</w:t>
      </w:r>
      <w:r w:rsidRPr="00F27533">
        <w:rPr>
          <w:rFonts w:eastAsia="Calibri"/>
        </w:rPr>
        <w:t xml:space="preserve"> data are entered using a dual entry system</w:t>
      </w:r>
      <w:r w:rsidR="00D17ECA">
        <w:rPr>
          <w:rFonts w:eastAsia="Calibri"/>
        </w:rPr>
        <w:t>. D</w:t>
      </w:r>
      <w:r w:rsidRPr="00F27533">
        <w:rPr>
          <w:rFonts w:eastAsia="Calibri"/>
        </w:rPr>
        <w:t>ata validation tools are used to ensure that the data entered are within range and standardized (e.g., site location, capitalization, appropriate oyster height range, etc.).</w:t>
      </w:r>
    </w:p>
    <w:p w14:paraId="23EF329B" w14:textId="266012EF" w:rsidR="00F27533" w:rsidRPr="00F27533" w:rsidRDefault="00F27533" w:rsidP="00257414">
      <w:pPr>
        <w:pStyle w:val="007BodyText-NoIndent"/>
        <w:rPr>
          <w:rFonts w:eastAsia="Calibri"/>
        </w:rPr>
      </w:pPr>
      <w:r w:rsidRPr="00F27533">
        <w:rPr>
          <w:rFonts w:eastAsia="Calibri"/>
        </w:rPr>
        <w:t>3.B. Standard R scripts are used to estimate oyster densities (e.g., population abundances)</w:t>
      </w:r>
      <w:r w:rsidR="00D17ECA">
        <w:rPr>
          <w:rFonts w:eastAsia="Calibri"/>
        </w:rPr>
        <w:t>,</w:t>
      </w:r>
      <w:r w:rsidRPr="00F27533">
        <w:rPr>
          <w:rFonts w:eastAsia="Calibri"/>
        </w:rPr>
        <w:t xml:space="preserve"> and power analyses are done using these data as they are entered to inform field sampling efforts within the field season.</w:t>
      </w:r>
    </w:p>
    <w:p w14:paraId="2A751DC8" w14:textId="4EC31A37" w:rsidR="00F27533" w:rsidRPr="00F27533" w:rsidRDefault="00F27533" w:rsidP="00257414">
      <w:pPr>
        <w:pStyle w:val="007BodyText-NoIndent"/>
        <w:rPr>
          <w:rFonts w:eastAsia="Calibri"/>
        </w:rPr>
      </w:pPr>
      <w:r w:rsidRPr="00F27533">
        <w:rPr>
          <w:rFonts w:eastAsia="Calibri"/>
        </w:rPr>
        <w:t xml:space="preserve">3.C. Processed data, scripts, and documents are then stored </w:t>
      </w:r>
      <w:r w:rsidR="006824D8">
        <w:rPr>
          <w:rFonts w:eastAsia="Calibri"/>
        </w:rPr>
        <w:t>i</w:t>
      </w:r>
      <w:r w:rsidRPr="00F27533">
        <w:rPr>
          <w:rFonts w:eastAsia="Calibri"/>
        </w:rPr>
        <w:t>n GitHub.  Standardized GitHub workflows are used during collaborative projects to ensure proper version control utility</w:t>
      </w:r>
      <w:r w:rsidR="006F4281">
        <w:rPr>
          <w:rFonts w:eastAsia="Calibri"/>
        </w:rPr>
        <w:t>.</w:t>
      </w:r>
    </w:p>
    <w:p w14:paraId="338FCAC0" w14:textId="1AED8B5A" w:rsidR="00F27533" w:rsidRPr="00F27533" w:rsidRDefault="007D1724" w:rsidP="00CC2EAD">
      <w:pPr>
        <w:pStyle w:val="003First-LevelSubheadingBOLD"/>
        <w:rPr>
          <w:rFonts w:eastAsia="Calibri"/>
        </w:rPr>
      </w:pPr>
      <w:bookmarkStart w:id="91" w:name="_Toc64018328"/>
      <w:r w:rsidRPr="00F27533">
        <w:rPr>
          <w:rFonts w:eastAsia="Calibri"/>
        </w:rPr>
        <w:t xml:space="preserve">Datasheets, Data Entry </w:t>
      </w:r>
      <w:r>
        <w:rPr>
          <w:rFonts w:eastAsia="Calibri"/>
        </w:rPr>
        <w:t>a</w:t>
      </w:r>
      <w:r w:rsidRPr="00F27533">
        <w:rPr>
          <w:rFonts w:eastAsia="Calibri"/>
        </w:rPr>
        <w:t xml:space="preserve">nd Validation </w:t>
      </w:r>
      <w:r>
        <w:rPr>
          <w:rFonts w:eastAsia="Calibri"/>
        </w:rPr>
        <w:t>o</w:t>
      </w:r>
      <w:r w:rsidRPr="00F27533">
        <w:rPr>
          <w:rFonts w:eastAsia="Calibri"/>
        </w:rPr>
        <w:t xml:space="preserve">f Oyster Data </w:t>
      </w:r>
      <w:r w:rsidR="00EE3B22">
        <w:rPr>
          <w:rFonts w:eastAsia="Calibri"/>
        </w:rPr>
        <w:t>f</w:t>
      </w:r>
      <w:r w:rsidRPr="00F27533">
        <w:rPr>
          <w:rFonts w:eastAsia="Calibri"/>
        </w:rPr>
        <w:t xml:space="preserve">rom </w:t>
      </w:r>
      <w:r>
        <w:rPr>
          <w:rFonts w:eastAsia="Calibri"/>
        </w:rPr>
        <w:t>t</w:t>
      </w:r>
      <w:r w:rsidRPr="00F27533">
        <w:rPr>
          <w:rFonts w:eastAsia="Calibri"/>
        </w:rPr>
        <w:t>he Field</w:t>
      </w:r>
      <w:bookmarkEnd w:id="91"/>
    </w:p>
    <w:p w14:paraId="2E61E651" w14:textId="00F5876D" w:rsidR="00F27533" w:rsidRPr="00F27533" w:rsidRDefault="00F27533" w:rsidP="00257414">
      <w:pPr>
        <w:pStyle w:val="006BodyText"/>
      </w:pPr>
      <w:r w:rsidRPr="00F27533">
        <w:t>We developed standardized datasheets for recording information by hand from field observations. These data</w:t>
      </w:r>
      <w:r w:rsidR="003754A8">
        <w:t xml:space="preserve"> </w:t>
      </w:r>
      <w:r w:rsidRPr="00F27533">
        <w:t>sheets were designed to (1)</w:t>
      </w:r>
      <w:r w:rsidR="003754A8">
        <w:t xml:space="preserve"> </w:t>
      </w:r>
      <w:r w:rsidRPr="00F27533">
        <w:t xml:space="preserve">detail </w:t>
      </w:r>
      <w:r w:rsidR="003754A8">
        <w:t xml:space="preserve">the </w:t>
      </w:r>
      <w:r w:rsidRPr="00F27533">
        <w:t>format of information to be recorded, (2) minimize errors, (3) allow for easy transcription from field observation to paper to ent</w:t>
      </w:r>
      <w:r w:rsidR="003754A8">
        <w:t>er</w:t>
      </w:r>
      <w:r w:rsidRPr="00F27533">
        <w:t xml:space="preserve"> into the computer.</w:t>
      </w:r>
      <w:r w:rsidR="006824D8">
        <w:t xml:space="preserve"> </w:t>
      </w:r>
      <w:r w:rsidR="00A94A46">
        <w:t xml:space="preserve">Observations of </w:t>
      </w:r>
      <w:r w:rsidRPr="00F27533">
        <w:t>oyster counts and measurements from the field transects are entered into the data entry form built</w:t>
      </w:r>
      <w:r w:rsidR="003754A8">
        <w:t>-</w:t>
      </w:r>
      <w:r w:rsidRPr="00F27533">
        <w:t xml:space="preserve">in Microsoft Excel. Within Excel, data validation checks are automatically applied. These data validation checks provide initial assessments that every new manually entered observation is restricted and limited to what is applicable for that column. </w:t>
      </w:r>
      <w:r w:rsidR="003754A8">
        <w:t>For</w:t>
      </w:r>
      <w:r w:rsidRPr="00F27533">
        <w:t xml:space="preserve"> example, restrictions include oyster height measurement ranges, site location names, and acceptable date ranges for surveys. For some types of data entry, such as site names, we use drop</w:t>
      </w:r>
      <w:r w:rsidR="003754A8">
        <w:t>-</w:t>
      </w:r>
      <w:r w:rsidRPr="00F27533">
        <w:t xml:space="preserve">down menus such that the person entering the data must choose the name of the site from a predefined list instead of typing the name. </w:t>
      </w:r>
      <w:r w:rsidR="003754A8">
        <w:t>Doing this</w:t>
      </w:r>
      <w:r w:rsidRPr="00F27533">
        <w:t xml:space="preserve"> reduces the chan</w:t>
      </w:r>
      <w:r w:rsidR="003754A8">
        <w:t>c</w:t>
      </w:r>
      <w:r w:rsidRPr="00F27533">
        <w:t xml:space="preserve">es of entering a name </w:t>
      </w:r>
      <w:r w:rsidR="0088553E" w:rsidRPr="00F27533">
        <w:t>incorrectly but</w:t>
      </w:r>
      <w:r w:rsidRPr="00F27533">
        <w:t xml:space="preserve"> would still allow for an incorrect name to be selected. For other types of data entered, such as oyster heights, we predefine a </w:t>
      </w:r>
      <w:r w:rsidRPr="00F27533">
        <w:lastRenderedPageBreak/>
        <w:t xml:space="preserve">minimum and maximum range </w:t>
      </w:r>
      <w:r w:rsidR="003754A8">
        <w:t>expected of any given oyster height. I</w:t>
      </w:r>
      <w:r w:rsidRPr="00F27533">
        <w:t>f a value entered for a height falls outside the accepted range, then a warning is issued and must be addressed. We also require that two people separately enter oyster observations in two separate Microsoft Excel tabs</w:t>
      </w:r>
      <w:r w:rsidR="0088553E">
        <w:t xml:space="preserve">. </w:t>
      </w:r>
      <w:r w:rsidRPr="00F27533">
        <w:t>An additional Microsoft Excel tab compares the two entry sheets to determine whether the separate entered versions are identical. If the dual-entry versions are not the same</w:t>
      </w:r>
      <w:r w:rsidR="003754A8">
        <w:t>,</w:t>
      </w:r>
      <w:r w:rsidRPr="00F27533">
        <w:t xml:space="preserve"> a “check” notification will appear on the Excel cells (e.g., the cell column and row number) that do not match. The flagged cells will then be reconciled by a third team member, </w:t>
      </w:r>
      <w:r w:rsidR="003754A8">
        <w:t>investigating</w:t>
      </w:r>
      <w:r w:rsidRPr="00F27533">
        <w:t xml:space="preserve"> the discrepancy using the original datasheets. The process of a dual-entry workflow is known to significantly reduce data entry errors </w:t>
      </w:r>
      <w:sdt>
        <w:sdtPr>
          <w:tag w:val="MENDELEY_CITATION_de49a973-db90-46d3-bfc4-b7bee297646f"/>
          <w:id w:val="1519280079"/>
          <w:placeholder>
            <w:docPart w:val="87954852F1894A36AB82A92A575C016B"/>
          </w:placeholder>
        </w:sdtPr>
        <w:sdtEndPr/>
        <w:sdtContent>
          <w:r w:rsidRPr="00F27533">
            <w:t>(</w:t>
          </w:r>
          <w:proofErr w:type="spellStart"/>
          <w:r w:rsidRPr="00F27533">
            <w:t>Barchard</w:t>
          </w:r>
          <w:proofErr w:type="spellEnd"/>
          <w:r w:rsidRPr="00F27533">
            <w:t xml:space="preserve"> &amp; Pace, 2011)</w:t>
          </w:r>
        </w:sdtContent>
      </w:sdt>
      <w:r w:rsidRPr="00F27533">
        <w:t>.</w:t>
      </w:r>
    </w:p>
    <w:p w14:paraId="7CCD7E99" w14:textId="36B02992" w:rsidR="00F27533" w:rsidRPr="00F27533" w:rsidRDefault="007D1724" w:rsidP="00CC2EAD">
      <w:pPr>
        <w:pStyle w:val="003First-LevelSubheadingBOLD"/>
        <w:rPr>
          <w:rFonts w:eastAsia="Calibri"/>
        </w:rPr>
      </w:pPr>
      <w:bookmarkStart w:id="92" w:name="_Toc64018329"/>
      <w:r w:rsidRPr="00F27533">
        <w:rPr>
          <w:rFonts w:eastAsia="Calibri"/>
        </w:rPr>
        <w:t xml:space="preserve">Adding Oyster Observations </w:t>
      </w:r>
      <w:r>
        <w:rPr>
          <w:rFonts w:eastAsia="Calibri"/>
        </w:rPr>
        <w:t>t</w:t>
      </w:r>
      <w:r w:rsidRPr="00F27533">
        <w:rPr>
          <w:rFonts w:eastAsia="Calibri"/>
        </w:rPr>
        <w:t xml:space="preserve">o </w:t>
      </w:r>
      <w:r>
        <w:rPr>
          <w:rFonts w:eastAsia="Calibri"/>
        </w:rPr>
        <w:t>a</w:t>
      </w:r>
      <w:r w:rsidRPr="00F27533">
        <w:rPr>
          <w:rFonts w:eastAsia="Calibri"/>
        </w:rPr>
        <w:t xml:space="preserve"> Central Storage </w:t>
      </w:r>
      <w:r>
        <w:rPr>
          <w:rFonts w:eastAsia="Calibri"/>
        </w:rPr>
        <w:t>a</w:t>
      </w:r>
      <w:r w:rsidRPr="00F27533">
        <w:rPr>
          <w:rFonts w:eastAsia="Calibri"/>
        </w:rPr>
        <w:t>nd Version Control</w:t>
      </w:r>
      <w:bookmarkEnd w:id="92"/>
    </w:p>
    <w:p w14:paraId="727EB73A" w14:textId="5F7C7A0B" w:rsidR="00F27533" w:rsidRPr="00F27533" w:rsidRDefault="00F27533" w:rsidP="00257414">
      <w:pPr>
        <w:pStyle w:val="006BodyText"/>
      </w:pPr>
      <w:r w:rsidRPr="00F27533">
        <w:t>Reconciled oyster observations are ultimately stored in our master data repository on GitHub</w:t>
      </w:r>
      <w:r w:rsidR="003754A8">
        <w:t>,</w:t>
      </w:r>
      <w:r w:rsidRPr="00F27533">
        <w:t xml:space="preserve"> and team members are required to follow the same workflow as defined for water quality data to upload this info to GitHub. The workflow ensures that every new type of oyster data updated are reviewed </w:t>
      </w:r>
      <w:r w:rsidR="003754A8">
        <w:t>before</w:t>
      </w:r>
      <w:r w:rsidRPr="00F27533">
        <w:t xml:space="preserve"> merging with the protected </w:t>
      </w:r>
      <w:del w:id="93" w:author="Bill Pine" w:date="2021-04-05T10:27:00Z">
        <w:r w:rsidRPr="00F27533" w:rsidDel="00A40819">
          <w:delText>`</w:delText>
        </w:r>
      </w:del>
      <w:ins w:id="94" w:author="Bill Pine" w:date="2021-04-05T10:27:00Z">
        <w:r w:rsidR="00A40819">
          <w:t>”</w:t>
        </w:r>
      </w:ins>
      <w:r w:rsidRPr="00F27533">
        <w:t>master</w:t>
      </w:r>
      <w:del w:id="95" w:author="Bill Pine" w:date="2021-04-05T10:27:00Z">
        <w:r w:rsidRPr="00F27533" w:rsidDel="00A40819">
          <w:delText xml:space="preserve">` </w:delText>
        </w:r>
      </w:del>
      <w:ins w:id="96" w:author="Bill Pine" w:date="2021-04-05T10:27:00Z">
        <w:r w:rsidR="00A40819">
          <w:t>“</w:t>
        </w:r>
        <w:r w:rsidR="00A40819" w:rsidRPr="00F27533">
          <w:t xml:space="preserve"> </w:t>
        </w:r>
      </w:ins>
      <w:r w:rsidRPr="00F27533">
        <w:t>branch. It is also important to note that oyster measurements are not stored in MySQL since our MySQL relational database was created specifically for water quality observations. Oyster data are also stored in a University of Florida protected server with remote storage as a backup to the GitHub servers.</w:t>
      </w:r>
    </w:p>
    <w:p w14:paraId="024831D2" w14:textId="6AB6C94A" w:rsidR="00F27533" w:rsidRPr="00F27533" w:rsidRDefault="003B6597" w:rsidP="00CC2EAD">
      <w:pPr>
        <w:pStyle w:val="003First-LevelSubheadingBOLD"/>
        <w:rPr>
          <w:rFonts w:eastAsia="Calibri"/>
        </w:rPr>
      </w:pPr>
      <w:bookmarkStart w:id="97" w:name="_Toc64018330"/>
      <w:r w:rsidRPr="00F27533">
        <w:rPr>
          <w:rFonts w:eastAsia="Calibri"/>
        </w:rPr>
        <w:t xml:space="preserve">Regularly Updated Data </w:t>
      </w:r>
      <w:r>
        <w:rPr>
          <w:rFonts w:eastAsia="Calibri"/>
        </w:rPr>
        <w:t>a</w:t>
      </w:r>
      <w:r w:rsidRPr="00F27533">
        <w:rPr>
          <w:rFonts w:eastAsia="Calibri"/>
        </w:rPr>
        <w:t>nd Adaptive Management</w:t>
      </w:r>
      <w:bookmarkEnd w:id="97"/>
    </w:p>
    <w:p w14:paraId="26AC019C" w14:textId="42B465F5" w:rsidR="00F27533" w:rsidRPr="00F27533" w:rsidRDefault="00D91E18" w:rsidP="00CD4C84">
      <w:pPr>
        <w:pStyle w:val="006BodyText"/>
      </w:pPr>
      <w:r w:rsidRPr="00D91E18">
        <w:t xml:space="preserve">We </w:t>
      </w:r>
      <w:del w:id="98" w:author="Bill Pine" w:date="2021-04-05T10:29:00Z">
        <w:r w:rsidRPr="00D91E18" w:rsidDel="00A40819">
          <w:delText xml:space="preserve">have </w:delText>
        </w:r>
      </w:del>
      <w:r w:rsidRPr="00D91E18">
        <w:t xml:space="preserve">developed scripts of computer code that use these data to create summaries and routine analyses to provide information to (1) adaptively update sampling efforts and (2) meet reporting requirements of </w:t>
      </w:r>
      <w:r w:rsidR="003754A8">
        <w:t xml:space="preserve">the </w:t>
      </w:r>
      <w:r w:rsidRPr="00D91E18">
        <w:t xml:space="preserve">funding agency. Because </w:t>
      </w:r>
      <w:r w:rsidR="003754A8">
        <w:t xml:space="preserve">data workflow is standardized, each time new data </w:t>
      </w:r>
      <w:proofErr w:type="gramStart"/>
      <w:r w:rsidR="003754A8">
        <w:t>are</w:t>
      </w:r>
      <w:proofErr w:type="gramEnd"/>
      <w:r w:rsidR="003754A8">
        <w:t xml:space="preserve"> collected,</w:t>
      </w:r>
      <w:r w:rsidRPr="00D91E18">
        <w:t xml:space="preserve"> these standard </w:t>
      </w:r>
      <w:r w:rsidRPr="00D91E18">
        <w:lastRenderedPageBreak/>
        <w:t xml:space="preserve">computer scripts can be run to inform ongoing research efforts. </w:t>
      </w:r>
      <w:r w:rsidR="003754A8">
        <w:t>For example, to inform field sampling, we routinely use a type of power analysi</w:t>
      </w:r>
      <w:r w:rsidRPr="00D91E18">
        <w:t>s to inform field efforts during winter oyster sampling</w:t>
      </w:r>
      <w:ins w:id="99" w:author="Bill Pine" w:date="2021-04-05T10:30:00Z">
        <w:r w:rsidR="00A40819">
          <w:t xml:space="preserve"> (Moore and Pine in-review)</w:t>
        </w:r>
      </w:ins>
      <w:r w:rsidRPr="00D91E18">
        <w:t xml:space="preserve">. </w:t>
      </w:r>
      <w:r w:rsidR="003754A8">
        <w:t>Before</w:t>
      </w:r>
      <w:r w:rsidRPr="00D91E18">
        <w:t xml:space="preserve"> the field sampling season, data from previous years are used to develop preliminary sampling guides </w:t>
      </w:r>
      <w:r w:rsidR="003754A8">
        <w:t>regarding</w:t>
      </w:r>
      <w:r w:rsidRPr="00D91E18">
        <w:t xml:space="preserve"> location and number of transect samples to take. As field collections begin and new data are collected and entered into the computer, we re-run the power analyses to </w:t>
      </w:r>
      <w:r w:rsidR="003754A8">
        <w:t>update the sampling effort for that field season based on observed oyster density and variability from</w:t>
      </w:r>
      <w:r w:rsidRPr="00D91E18">
        <w:t xml:space="preserve"> season sampling. This allows us to allocate effort to locations where they provide the most information to meet project objectives. This increases overall project efficiency and maximizes learning, but </w:t>
      </w:r>
      <w:r w:rsidR="003754A8">
        <w:t xml:space="preserve">it </w:t>
      </w:r>
      <w:r w:rsidRPr="00D91E18">
        <w:t>is only possible because of a robust functioning data workflow.</w:t>
      </w:r>
    </w:p>
    <w:p w14:paraId="2FC6799E" w14:textId="77777777" w:rsidR="00F27533" w:rsidRPr="00F27533" w:rsidRDefault="00F27533" w:rsidP="00F27533">
      <w:pPr>
        <w:pStyle w:val="003First-LevelSubheadingBOLD"/>
      </w:pPr>
      <w:bookmarkStart w:id="100" w:name="_Toc64018331"/>
      <w:r w:rsidRPr="00F27533">
        <w:t>Discussion</w:t>
      </w:r>
      <w:bookmarkEnd w:id="100"/>
    </w:p>
    <w:p w14:paraId="0B069EC4" w14:textId="62768BC8" w:rsidR="001F3EB9" w:rsidRDefault="001F3EB9" w:rsidP="00CD4C84">
      <w:pPr>
        <w:pStyle w:val="006BodyText"/>
      </w:pPr>
      <w:r w:rsidRPr="001F3EB9">
        <w:t xml:space="preserve">Establishing a data management workflow is receiving </w:t>
      </w:r>
      <w:del w:id="101" w:author="Bill Pine" w:date="2021-04-05T10:31:00Z">
        <w:r w:rsidRPr="001F3EB9" w:rsidDel="00FF20AD">
          <w:delText xml:space="preserve">more </w:delText>
        </w:r>
      </w:del>
      <w:ins w:id="102" w:author="Bill Pine" w:date="2021-04-05T10:31:00Z">
        <w:r w:rsidR="00FF20AD">
          <w:t>increased recognition as a critical part of</w:t>
        </w:r>
      </w:ins>
      <w:del w:id="103" w:author="Bill Pine" w:date="2021-04-05T10:31:00Z">
        <w:r w:rsidRPr="001F3EB9" w:rsidDel="00FF20AD">
          <w:delText>attention in</w:delText>
        </w:r>
      </w:del>
      <w:r w:rsidRPr="001F3EB9">
        <w:t xml:space="preserve"> ecological </w:t>
      </w:r>
      <w:del w:id="104" w:author="Bill Pine" w:date="2021-04-05T10:31:00Z">
        <w:r w:rsidRPr="001F3EB9" w:rsidDel="00FF20AD">
          <w:delText>efforts</w:delText>
        </w:r>
      </w:del>
      <w:ins w:id="105" w:author="Bill Pine" w:date="2021-04-05T10:31:00Z">
        <w:r w:rsidR="00FF20AD">
          <w:t>research</w:t>
        </w:r>
      </w:ins>
      <w:ins w:id="106" w:author="Bill Pine" w:date="2021-04-05T10:32:00Z">
        <w:r w:rsidR="00FF20AD">
          <w:t xml:space="preserve"> (Lownd</w:t>
        </w:r>
      </w:ins>
      <w:ins w:id="107" w:author="Bill Pine" w:date="2021-04-05T10:33:00Z">
        <w:r w:rsidR="00FF20AD">
          <w:t>e</w:t>
        </w:r>
      </w:ins>
      <w:ins w:id="108" w:author="Bill Pine" w:date="2021-04-05T10:32:00Z">
        <w:r w:rsidR="00FF20AD">
          <w:t>s et a</w:t>
        </w:r>
      </w:ins>
      <w:ins w:id="109" w:author="Bill Pine" w:date="2021-04-05T10:33:00Z">
        <w:r w:rsidR="00FF20AD">
          <w:t>l 2017)</w:t>
        </w:r>
      </w:ins>
      <w:r w:rsidRPr="001F3EB9">
        <w:t>. Thus, creating a data management workflow from the beginning of the research initiative makes data management a</w:t>
      </w:r>
      <w:r w:rsidR="003754A8">
        <w:t xml:space="preserve"> more straightforward</w:t>
      </w:r>
      <w:r w:rsidRPr="001F3EB9">
        <w:t xml:space="preserve"> endeavor to maintain than reconcile and document the aspects of the study after a manuscript has been prepared (</w:t>
      </w:r>
      <w:proofErr w:type="spellStart"/>
      <w:r w:rsidRPr="001F3EB9">
        <w:t>Archmiller</w:t>
      </w:r>
      <w:proofErr w:type="spellEnd"/>
      <w:r w:rsidRPr="001F3EB9">
        <w:t xml:space="preserve"> et al., 2020) or a research project completed. Data and scripts without proper initial data management workflows can lead to an increased effort, likelihood of mistakes</w:t>
      </w:r>
      <w:r w:rsidR="003754A8">
        <w:t>,</w:t>
      </w:r>
      <w:r w:rsidRPr="001F3EB9">
        <w:t xml:space="preserve"> and increased time to properly archive and clean data following data collection. While it is possible for post-reconciliation of data collected in theory, this rarely happens in practice (Nelson &amp; Grubesic, 2018). Our data management addresses many of the challenges with “living data”</w:t>
      </w:r>
      <w:r w:rsidR="003754A8">
        <w:t>,</w:t>
      </w:r>
      <w:r w:rsidRPr="001F3EB9">
        <w:t xml:space="preserve"> such as reducing human</w:t>
      </w:r>
      <w:r w:rsidR="003754A8">
        <w:t>-</w:t>
      </w:r>
      <w:r w:rsidRPr="001F3EB9">
        <w:t xml:space="preserve">introduced error, permanent data storage, and version control for text and scripts. Our workflow uses a </w:t>
      </w:r>
      <w:r w:rsidRPr="001F3EB9">
        <w:lastRenderedPageBreak/>
        <w:t xml:space="preserve">mixture of familiar software (e.g., Microsoft Excel) and versatile software (e.g., R programming, GitHub, MySQL), which encompasses </w:t>
      </w:r>
      <w:r w:rsidR="003754A8">
        <w:t>various</w:t>
      </w:r>
      <w:r w:rsidRPr="001F3EB9">
        <w:t xml:space="preserve"> skills needed</w:t>
      </w:r>
      <w:ins w:id="110" w:author="Bill Pine" w:date="2021-04-05T10:36:00Z">
        <w:r w:rsidR="00FF20AD">
          <w:t>, using software a biologist may already be familiar with from other work elements,</w:t>
        </w:r>
      </w:ins>
      <w:del w:id="111" w:author="Bill Pine" w:date="2021-04-05T10:37:00Z">
        <w:r w:rsidRPr="001F3EB9" w:rsidDel="00FF20AD">
          <w:delText xml:space="preserve"> from a biologist</w:delText>
        </w:r>
      </w:del>
      <w:r w:rsidRPr="001F3EB9">
        <w:t xml:space="preserve"> to employ a modern workflow.</w:t>
      </w:r>
    </w:p>
    <w:p w14:paraId="340DA7A7" w14:textId="0E3ABD8B" w:rsidR="00F27533" w:rsidRPr="00F27533" w:rsidRDefault="001F3EB9" w:rsidP="00CD4C84">
      <w:pPr>
        <w:pStyle w:val="006BodyText"/>
        <w:rPr>
          <w:noProof/>
        </w:rPr>
      </w:pPr>
      <w:r w:rsidRPr="001F3EB9">
        <w:rPr>
          <w:noProof/>
        </w:rPr>
        <w:t xml:space="preserve">Our data management workflow may not </w:t>
      </w:r>
      <w:ins w:id="112" w:author="Bill Pine" w:date="2021-04-05T10:37:00Z">
        <w:r w:rsidR="00FF20AD">
          <w:rPr>
            <w:noProof/>
          </w:rPr>
          <w:t>be a universal template for every ecological project</w:t>
        </w:r>
      </w:ins>
      <w:del w:id="113" w:author="Bill Pine" w:date="2021-04-05T10:37:00Z">
        <w:r w:rsidRPr="001F3EB9" w:rsidDel="00FF20AD">
          <w:rPr>
            <w:noProof/>
          </w:rPr>
          <w:delText>work for every ecological project</w:delText>
        </w:r>
        <w:r w:rsidR="003754A8" w:rsidDel="00FF20AD">
          <w:rPr>
            <w:noProof/>
          </w:rPr>
          <w:delText>. H</w:delText>
        </w:r>
        <w:r w:rsidRPr="001F3EB9" w:rsidDel="00FF20AD">
          <w:rPr>
            <w:noProof/>
          </w:rPr>
          <w:delText>owever</w:delText>
        </w:r>
        <w:r w:rsidR="003754A8" w:rsidDel="00FF20AD">
          <w:rPr>
            <w:noProof/>
          </w:rPr>
          <w:delText>,</w:delText>
        </w:r>
      </w:del>
      <w:ins w:id="114" w:author="Bill Pine" w:date="2021-04-05T10:37:00Z">
        <w:r w:rsidR="00FF20AD">
          <w:rPr>
            <w:noProof/>
          </w:rPr>
          <w:t>, but many challenges we have overcome with this design are likely common to other projects</w:t>
        </w:r>
      </w:ins>
      <w:del w:id="115" w:author="Bill Pine" w:date="2021-04-05T10:37:00Z">
        <w:r w:rsidRPr="001F3EB9" w:rsidDel="00FF20AD">
          <w:rPr>
            <w:noProof/>
          </w:rPr>
          <w:delText xml:space="preserve"> many elements discussed in this paper should still be applicable</w:delText>
        </w:r>
      </w:del>
      <w:r w:rsidRPr="001F3EB9">
        <w:rPr>
          <w:noProof/>
        </w:rPr>
        <w:t xml:space="preserve">. The </w:t>
      </w:r>
      <w:r w:rsidR="003754A8">
        <w:rPr>
          <w:noProof/>
        </w:rPr>
        <w:t>critical</w:t>
      </w:r>
      <w:r w:rsidRPr="001F3EB9">
        <w:rPr>
          <w:noProof/>
        </w:rPr>
        <w:t xml:space="preserve"> concept of creating a data management workflow </w:t>
      </w:r>
      <w:r w:rsidR="00B538D5">
        <w:rPr>
          <w:noProof/>
        </w:rPr>
        <w:t>before</w:t>
      </w:r>
      <w:r w:rsidRPr="001F3EB9">
        <w:rPr>
          <w:noProof/>
        </w:rPr>
        <w:t xml:space="preserve"> beginning the LCR project is one of the main reasons this workflow has persisted throughout the project</w:t>
      </w:r>
      <w:r w:rsidR="00B538D5">
        <w:rPr>
          <w:noProof/>
        </w:rPr>
        <w:t>. Developing the workflow</w:t>
      </w:r>
      <w:r w:rsidRPr="001F3EB9">
        <w:rPr>
          <w:noProof/>
        </w:rPr>
        <w:t xml:space="preserve"> necessitated </w:t>
      </w:r>
      <w:r w:rsidR="00B538D5">
        <w:rPr>
          <w:noProof/>
        </w:rPr>
        <w:t>vital</w:t>
      </w:r>
      <w:r w:rsidRPr="001F3EB9">
        <w:rPr>
          <w:noProof/>
        </w:rPr>
        <w:t xml:space="preserve"> elements of the project, such as </w:t>
      </w:r>
      <w:r w:rsidR="00B538D5">
        <w:rPr>
          <w:noProof/>
        </w:rPr>
        <w:t xml:space="preserve">the </w:t>
      </w:r>
      <w:r w:rsidRPr="001F3EB9">
        <w:rPr>
          <w:noProof/>
        </w:rPr>
        <w:t>location of water quality sensors, to be determined. While initia</w:t>
      </w:r>
      <w:r w:rsidR="00B538D5">
        <w:rPr>
          <w:noProof/>
        </w:rPr>
        <w:t>l</w:t>
      </w:r>
      <w:r w:rsidRPr="001F3EB9">
        <w:rPr>
          <w:noProof/>
        </w:rPr>
        <w:t>ly</w:t>
      </w:r>
      <w:r w:rsidR="00B538D5">
        <w:rPr>
          <w:noProof/>
        </w:rPr>
        <w:t>,</w:t>
      </w:r>
      <w:r w:rsidRPr="001F3EB9">
        <w:rPr>
          <w:noProof/>
        </w:rPr>
        <w:t xml:space="preserve"> the time required to develop the data</w:t>
      </w:r>
      <w:r w:rsidR="00B538D5">
        <w:rPr>
          <w:noProof/>
        </w:rPr>
        <w:t xml:space="preserve"> </w:t>
      </w:r>
      <w:r w:rsidRPr="001F3EB9">
        <w:rPr>
          <w:noProof/>
        </w:rPr>
        <w:t>workflow was sign</w:t>
      </w:r>
      <w:r w:rsidR="00B538D5">
        <w:rPr>
          <w:noProof/>
        </w:rPr>
        <w:t>ific</w:t>
      </w:r>
      <w:r w:rsidRPr="001F3EB9">
        <w:rPr>
          <w:noProof/>
        </w:rPr>
        <w:t>ant, and in many ways equal to the time allocated in the early phases of the project to the ecological questions simultaneously being addressed</w:t>
      </w:r>
      <w:r w:rsidR="00B538D5">
        <w:rPr>
          <w:noProof/>
        </w:rPr>
        <w:t xml:space="preserve"> t</w:t>
      </w:r>
      <w:r w:rsidRPr="001F3EB9">
        <w:rPr>
          <w:noProof/>
        </w:rPr>
        <w:t>he time saved through using a data</w:t>
      </w:r>
      <w:r w:rsidR="00B538D5">
        <w:rPr>
          <w:noProof/>
        </w:rPr>
        <w:t xml:space="preserve"> </w:t>
      </w:r>
      <w:r w:rsidRPr="001F3EB9">
        <w:rPr>
          <w:noProof/>
        </w:rPr>
        <w:t xml:space="preserve">workflow through having ready access to the data for project planning efforts and identifying problems with water quality sensors rapidly has likely exceeded the initial planning time required for the data workflow. The principles of securing and validating data should also be considered </w:t>
      </w:r>
      <w:r w:rsidR="00B538D5">
        <w:rPr>
          <w:noProof/>
        </w:rPr>
        <w:t>of high importance for monitoring efforts</w:t>
      </w:r>
      <w:r w:rsidR="00F27533" w:rsidRPr="00F27533">
        <w:rPr>
          <w:noProof/>
        </w:rPr>
        <w:t>.</w:t>
      </w:r>
    </w:p>
    <w:p w14:paraId="0AE584C4" w14:textId="7FE8AB27" w:rsidR="00F27533" w:rsidRPr="00F27533" w:rsidRDefault="001F3EB9" w:rsidP="00CD4C84">
      <w:pPr>
        <w:pStyle w:val="006BodyText"/>
        <w:rPr>
          <w:noProof/>
        </w:rPr>
      </w:pPr>
      <w:r w:rsidRPr="001F3EB9">
        <w:t>There are many advantages to using open-sourced tools (e.g., GitHub, R programming, and MySQL) in a data management workflow. Firs</w:t>
      </w:r>
      <w:r>
        <w:t>t</w:t>
      </w:r>
      <w:r w:rsidRPr="001F3EB9">
        <w:t xml:space="preserve">, these software are free, widely available, and have an active </w:t>
      </w:r>
      <w:r w:rsidR="00B538D5">
        <w:t>online support environment</w:t>
      </w:r>
      <w:r w:rsidRPr="001F3EB9">
        <w:t xml:space="preserve">. Second, this workflow can be learned by biologists and others interested in using these data after </w:t>
      </w:r>
      <w:r w:rsidRPr="001F3EB9">
        <w:lastRenderedPageBreak/>
        <w:t xml:space="preserve">basic instruction in R and data management principles from online training programs such as The Carpentries (https://carpentries.org/). Many universities also offer R programming courses </w:t>
      </w:r>
      <w:r w:rsidR="00B538D5">
        <w:t>that</w:t>
      </w:r>
      <w:r w:rsidRPr="001F3EB9">
        <w:t xml:space="preserve"> teach the basics of statistical analysis with R (e.g., WIS 4601, Quantitative Ecology, https://wec.ifas.ufl.edu/undergraduate-students/undergraduate-course-listing/) and similar data management techniques described in this paper (e.g., WIS 6934, https://datacarpentry.org/semester-biology/ ). Using GitHub offers much</w:t>
      </w:r>
      <w:r w:rsidR="00B538D5">
        <w:t>-</w:t>
      </w:r>
      <w:r w:rsidRPr="001F3EB9">
        <w:t>desired flexibility in code development through “pull requests” (Rahman &amp; Roy, 2014) and version control (</w:t>
      </w:r>
      <w:proofErr w:type="spellStart"/>
      <w:r w:rsidRPr="001F3EB9">
        <w:t>Blischak</w:t>
      </w:r>
      <w:proofErr w:type="spellEnd"/>
      <w:r w:rsidRPr="001F3EB9">
        <w:t xml:space="preserve"> et al., 2016). GitHub consistently updates </w:t>
      </w:r>
      <w:r w:rsidR="000A6849">
        <w:t>its</w:t>
      </w:r>
      <w:r w:rsidRPr="001F3EB9">
        <w:t xml:space="preserve"> software features</w:t>
      </w:r>
      <w:r w:rsidR="00F16789">
        <w:t>,</w:t>
      </w:r>
      <w:r w:rsidRPr="001F3EB9">
        <w:t xml:space="preserve"> making it a reliable resource for many projects</w:t>
      </w:r>
      <w:r w:rsidR="00F27533" w:rsidRPr="00F27533">
        <w:t>.</w:t>
      </w:r>
    </w:p>
    <w:p w14:paraId="2223178A" w14:textId="55D2DBED" w:rsidR="00F27533" w:rsidRPr="00F27533" w:rsidRDefault="0078672C" w:rsidP="00CD4C84">
      <w:pPr>
        <w:pStyle w:val="006BodyText"/>
        <w:rPr>
          <w:noProof/>
        </w:rPr>
      </w:pPr>
      <w:r w:rsidRPr="0078672C">
        <w:rPr>
          <w:noProof/>
        </w:rPr>
        <w:t xml:space="preserve">Some initial difficulties to our workflow may arise in teaching team members how to use the workflow and </w:t>
      </w:r>
      <w:r w:rsidR="00F16789">
        <w:rPr>
          <w:noProof/>
        </w:rPr>
        <w:t>ensure that they follow</w:t>
      </w:r>
      <w:r w:rsidRPr="0078672C">
        <w:rPr>
          <w:noProof/>
        </w:rPr>
        <w:t xml:space="preserve"> workflow processes. Because these types of workflows are not common in ecological studies, team members likely have no experience with this type of framework. However, team members likely do have experience with topics such as challenges in sharing documents among a team</w:t>
      </w:r>
      <w:r w:rsidR="00F16789">
        <w:rPr>
          <w:noProof/>
        </w:rPr>
        <w:t>,</w:t>
      </w:r>
      <w:r w:rsidRPr="0078672C">
        <w:rPr>
          <w:noProof/>
        </w:rPr>
        <w:t xml:space="preserve"> and presenting this workflow as a solution to these problems may make the tra</w:t>
      </w:r>
      <w:r w:rsidR="00F16789">
        <w:rPr>
          <w:noProof/>
        </w:rPr>
        <w:t>inin</w:t>
      </w:r>
      <w:r w:rsidRPr="0078672C">
        <w:rPr>
          <w:noProof/>
        </w:rPr>
        <w:t xml:space="preserve">g process more acceptable. It is </w:t>
      </w:r>
      <w:r w:rsidR="00F16789">
        <w:rPr>
          <w:noProof/>
        </w:rPr>
        <w:t>essential</w:t>
      </w:r>
      <w:r w:rsidRPr="0078672C">
        <w:rPr>
          <w:noProof/>
        </w:rPr>
        <w:t xml:space="preserve"> to communicate effectively with team members to guarantee they </w:t>
      </w:r>
      <w:r w:rsidR="00F16789">
        <w:rPr>
          <w:noProof/>
        </w:rPr>
        <w:t>collect and maintain</w:t>
      </w:r>
      <w:r w:rsidRPr="0078672C">
        <w:rPr>
          <w:noProof/>
        </w:rPr>
        <w:t xml:space="preserve"> data within the workflow procedures. Another limitation to the current workflow structure is that the MySQL database can only handle only numeric and character data and </w:t>
      </w:r>
      <w:r w:rsidR="00F16789">
        <w:rPr>
          <w:noProof/>
        </w:rPr>
        <w:t>cannot</w:t>
      </w:r>
      <w:r w:rsidRPr="0078672C">
        <w:rPr>
          <w:noProof/>
        </w:rPr>
        <w:t xml:space="preserve"> store maps or other image types.  However, for the application of the LCR project, this is not a constraint. A MySQL database does require SQL programming knowledge</w:t>
      </w:r>
      <w:r w:rsidR="00F16789">
        <w:rPr>
          <w:noProof/>
        </w:rPr>
        <w:t>,</w:t>
      </w:r>
      <w:r w:rsidRPr="0078672C">
        <w:rPr>
          <w:noProof/>
        </w:rPr>
        <w:t xml:space="preserve"> such that fundamental changes to the database structure require more advanced programming knowledge.  However, as I have shown, interfacing with the MySQL database through a more common </w:t>
      </w:r>
      <w:r w:rsidRPr="0078672C">
        <w:rPr>
          <w:noProof/>
        </w:rPr>
        <w:lastRenderedPageBreak/>
        <w:t>language such as R is readily doable as part of a team of applied researchers.</w:t>
      </w:r>
      <w:r>
        <w:rPr>
          <w:noProof/>
        </w:rPr>
        <w:t xml:space="preserve"> </w:t>
      </w:r>
      <w:r w:rsidRPr="0078672C">
        <w:rPr>
          <w:noProof/>
        </w:rPr>
        <w:t xml:space="preserve">Other possible limitations to the existing workflow include MySQL file size limitations, which </w:t>
      </w:r>
      <w:r w:rsidR="00C31B17">
        <w:rPr>
          <w:noProof/>
        </w:rPr>
        <w:t>would likely not be exceeded for decades of data collection given our current data storage needs</w:t>
      </w:r>
      <w:r w:rsidRPr="0078672C">
        <w:rPr>
          <w:noProof/>
        </w:rPr>
        <w:t>. The use of GitHub repositories could</w:t>
      </w:r>
      <w:r w:rsidR="00C31B17">
        <w:rPr>
          <w:noProof/>
        </w:rPr>
        <w:t>,</w:t>
      </w:r>
      <w:r w:rsidRPr="0078672C">
        <w:rPr>
          <w:noProof/>
        </w:rPr>
        <w:t xml:space="preserve"> in theory</w:t>
      </w:r>
      <w:r w:rsidR="00C31B17">
        <w:rPr>
          <w:noProof/>
        </w:rPr>
        <w:t>,</w:t>
      </w:r>
      <w:r w:rsidRPr="0078672C">
        <w:rPr>
          <w:noProof/>
        </w:rPr>
        <w:t xml:space="preserve"> have limits of 1 GB and up to 100 MB for an individual file (https://help.github.com/en/github/managing-large-files/what-is-my-disk-quota#file-and-repository-size-limitations), which can make it difficult to store large files without compressing them. However, despite these limitations with MySQL and GitHub, their functionality greatly outweighs their restrictions</w:t>
      </w:r>
      <w:r>
        <w:rPr>
          <w:noProof/>
        </w:rPr>
        <w:t>.</w:t>
      </w:r>
    </w:p>
    <w:p w14:paraId="374AD5C9" w14:textId="326CC4BC" w:rsidR="00F27533" w:rsidRPr="00F27533" w:rsidRDefault="00561107" w:rsidP="00CD4C84">
      <w:pPr>
        <w:pStyle w:val="006BodyText"/>
        <w:rPr>
          <w:noProof/>
        </w:rPr>
      </w:pPr>
      <w:r w:rsidRPr="00561107">
        <w:rPr>
          <w:noProof/>
        </w:rPr>
        <w:t xml:space="preserve">Adaptive management is described as a process </w:t>
      </w:r>
      <w:r w:rsidR="00C31B17">
        <w:rPr>
          <w:noProof/>
        </w:rPr>
        <w:t>that</w:t>
      </w:r>
      <w:r w:rsidRPr="00561107">
        <w:rPr>
          <w:noProof/>
        </w:rPr>
        <w:t xml:space="preserve"> continually improves management policies and practices based on data outcomes (Pahl-Wostl, 2007). With increasing </w:t>
      </w:r>
      <w:r w:rsidR="00C31B17">
        <w:rPr>
          <w:noProof/>
        </w:rPr>
        <w:t>data types</w:t>
      </w:r>
      <w:r w:rsidRPr="00561107">
        <w:rPr>
          <w:noProof/>
        </w:rPr>
        <w:t xml:space="preserve"> available to inform </w:t>
      </w:r>
      <w:r w:rsidR="00C31B17">
        <w:rPr>
          <w:noProof/>
        </w:rPr>
        <w:t>management decisions</w:t>
      </w:r>
      <w:r w:rsidRPr="00561107">
        <w:rPr>
          <w:noProof/>
        </w:rPr>
        <w:t xml:space="preserve">, </w:t>
      </w:r>
      <w:r w:rsidR="000A6849">
        <w:rPr>
          <w:noProof/>
        </w:rPr>
        <w:t>the use of data workflow structures to explicitly improve the adaptive management life cycle and improve decision making is</w:t>
      </w:r>
      <w:r w:rsidRPr="00561107">
        <w:rPr>
          <w:noProof/>
        </w:rPr>
        <w:t xml:space="preserve"> clear. However, adaptive management programs continue </w:t>
      </w:r>
      <w:r w:rsidR="00C31B17">
        <w:rPr>
          <w:noProof/>
        </w:rPr>
        <w:t>not to</w:t>
      </w:r>
      <w:r w:rsidRPr="00561107">
        <w:rPr>
          <w:noProof/>
        </w:rPr>
        <w:t xml:space="preserve"> be widely implemented in practice (Walters</w:t>
      </w:r>
      <w:r w:rsidR="00FA4821">
        <w:rPr>
          <w:noProof/>
        </w:rPr>
        <w:t>,</w:t>
      </w:r>
      <w:r w:rsidRPr="00561107">
        <w:rPr>
          <w:noProof/>
        </w:rPr>
        <w:t xml:space="preserve"> 2006</w:t>
      </w:r>
      <w:r w:rsidR="00FA4821">
        <w:rPr>
          <w:noProof/>
        </w:rPr>
        <w:t xml:space="preserve">; </w:t>
      </w:r>
      <w:r w:rsidRPr="00561107">
        <w:rPr>
          <w:noProof/>
        </w:rPr>
        <w:t>Weimer et al., 2007</w:t>
      </w:r>
      <w:del w:id="116" w:author="Bill Pine" w:date="2021-04-05T10:48:00Z">
        <w:r w:rsidRPr="00561107" w:rsidDel="00C97005">
          <w:rPr>
            <w:noProof/>
          </w:rPr>
          <w:delText>.</w:delText>
        </w:r>
      </w:del>
      <w:r w:rsidRPr="00561107">
        <w:rPr>
          <w:noProof/>
        </w:rPr>
        <w:t>). Funding programs such as GEBF and others from the consolidated Deepwater Horizon oil spill settlements explicitly call for adaptive management programs to be used to improve restoration decision making. This chapter has demonstrated how the data workflow can be incorporated into this type of program under an adaptive management umbrella</w:t>
      </w:r>
      <w:r w:rsidR="00F27533" w:rsidRPr="00F27533">
        <w:rPr>
          <w:noProof/>
        </w:rPr>
        <w:t>.</w:t>
      </w:r>
    </w:p>
    <w:p w14:paraId="097A66E7" w14:textId="77777777" w:rsidR="00F10795" w:rsidRDefault="00F10795" w:rsidP="00F10795">
      <w:pPr>
        <w:pStyle w:val="006BodyText"/>
      </w:pPr>
    </w:p>
    <w:p w14:paraId="37CA5A00" w14:textId="77777777" w:rsidR="00F10795" w:rsidRDefault="00F10795" w:rsidP="00F10795">
      <w:pPr>
        <w:pStyle w:val="006BodyText"/>
        <w:sectPr w:rsidR="00F10795" w:rsidSect="009C588B">
          <w:footnotePr>
            <w:numRestart w:val="eachSect"/>
          </w:footnotePr>
          <w:pgSz w:w="12240" w:h="15840"/>
          <w:pgMar w:top="1440" w:right="1440" w:bottom="1440" w:left="1440" w:header="720" w:footer="720" w:gutter="0"/>
          <w:cols w:space="720"/>
          <w:docGrid w:linePitch="360"/>
        </w:sectPr>
      </w:pPr>
    </w:p>
    <w:p w14:paraId="229FD3E1" w14:textId="480C665E" w:rsidR="006E4A6F" w:rsidRDefault="00DE4313" w:rsidP="00637B19">
      <w:pPr>
        <w:pStyle w:val="014FigureCaption"/>
      </w:pPr>
      <w:bookmarkStart w:id="117" w:name="_Toc63416080"/>
      <w:bookmarkStart w:id="118" w:name="_Toc64018169"/>
      <w:bookmarkStart w:id="119" w:name="_Toc66280331"/>
      <w:r>
        <w:rPr>
          <w:noProof/>
        </w:rPr>
        <w:lastRenderedPageBreak/>
        <w:drawing>
          <wp:anchor distT="0" distB="0" distL="114300" distR="114300" simplePos="0" relativeHeight="251715072" behindDoc="0" locked="0" layoutInCell="1" allowOverlap="1" wp14:anchorId="14C57BC3" wp14:editId="4A62F560">
            <wp:simplePos x="0" y="0"/>
            <wp:positionH relativeFrom="margin">
              <wp:align>right</wp:align>
            </wp:positionH>
            <wp:positionV relativeFrom="paragraph">
              <wp:posOffset>0</wp:posOffset>
            </wp:positionV>
            <wp:extent cx="5946775" cy="40005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a:extLst>
                        <a:ext uri="{28A0092B-C50C-407E-A947-70E740481C1C}">
                          <a14:useLocalDpi xmlns:a14="http://schemas.microsoft.com/office/drawing/2010/main" val="0"/>
                        </a:ext>
                      </a:extLst>
                    </a:blip>
                    <a:srcRect l="9330" t="2584" r="5860" b="21385"/>
                    <a:stretch/>
                  </pic:blipFill>
                  <pic:spPr bwMode="auto">
                    <a:xfrm>
                      <a:off x="0" y="0"/>
                      <a:ext cx="5946775" cy="4000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17"/>
      <w:bookmarkEnd w:id="118"/>
      <w:bookmarkEnd w:id="119"/>
    </w:p>
    <w:p w14:paraId="7DC38F5C" w14:textId="05DDF9FE" w:rsidR="006E4A6F" w:rsidRDefault="00637B19" w:rsidP="00637B19">
      <w:pPr>
        <w:pStyle w:val="014FigureCaption"/>
        <w:rPr>
          <w:rFonts w:eastAsia="Calibri"/>
        </w:rPr>
      </w:pPr>
      <w:bookmarkStart w:id="120" w:name="_Toc66280332"/>
      <w:r>
        <w:t xml:space="preserve">Figure 1-1.  </w:t>
      </w:r>
      <w:r w:rsidR="006B7033" w:rsidRPr="006B7033">
        <w:rPr>
          <w:rFonts w:eastAsia="Calibri"/>
        </w:rPr>
        <w:t xml:space="preserve">The adaptive management process for ecological restoration projects.  A reliable data workflow contributes </w:t>
      </w:r>
      <w:r w:rsidR="00A12A7C">
        <w:rPr>
          <w:rFonts w:eastAsia="Calibri"/>
        </w:rPr>
        <w:t>to</w:t>
      </w:r>
      <w:r w:rsidR="006B7033" w:rsidRPr="006B7033">
        <w:rPr>
          <w:rFonts w:eastAsia="Calibri"/>
        </w:rPr>
        <w:t xml:space="preserve"> each phase of the adaptive management process from planning to implementation</w:t>
      </w:r>
      <w:r w:rsidR="006E4A6F" w:rsidRPr="00637B19">
        <w:rPr>
          <w:rFonts w:eastAsia="Calibri"/>
        </w:rPr>
        <w:t>.</w:t>
      </w:r>
      <w:bookmarkEnd w:id="120"/>
    </w:p>
    <w:p w14:paraId="6FF57F6A" w14:textId="77777777" w:rsidR="006B7033" w:rsidRPr="00F40F0F" w:rsidRDefault="006B7033" w:rsidP="006B7033">
      <w:pPr>
        <w:pStyle w:val="014FigureCaption"/>
      </w:pPr>
      <w:r>
        <w:br w:type="page"/>
      </w:r>
    </w:p>
    <w:p w14:paraId="02DDF9A3" w14:textId="6E17E422" w:rsidR="00AF02E2" w:rsidRPr="006B7033" w:rsidRDefault="006B7033" w:rsidP="00AF02E2">
      <w:pPr>
        <w:rPr>
          <w:rFonts w:eastAsia="Calibri"/>
        </w:rPr>
      </w:pPr>
      <w:r w:rsidRPr="00406BF6">
        <w:rPr>
          <w:rFonts w:eastAsia="Calibri"/>
          <w:noProof/>
        </w:rPr>
        <w:lastRenderedPageBreak/>
        <w:drawing>
          <wp:anchor distT="0" distB="0" distL="114300" distR="114300" simplePos="0" relativeHeight="251757056" behindDoc="0" locked="0" layoutInCell="1" allowOverlap="1" wp14:anchorId="15B4871C" wp14:editId="5747A824">
            <wp:simplePos x="0" y="0"/>
            <wp:positionH relativeFrom="margin">
              <wp:align>right</wp:align>
            </wp:positionH>
            <wp:positionV relativeFrom="paragraph">
              <wp:posOffset>0</wp:posOffset>
            </wp:positionV>
            <wp:extent cx="5946775" cy="36131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8118" t="10572" r="4752" b="5426"/>
                    <a:stretch/>
                  </pic:blipFill>
                  <pic:spPr bwMode="auto">
                    <a:xfrm>
                      <a:off x="0" y="0"/>
                      <a:ext cx="5946775" cy="361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03EBD6" w14:textId="483CB456" w:rsidR="00293FEA" w:rsidRPr="00013EC3" w:rsidRDefault="00AF02E2" w:rsidP="00406BF6">
      <w:pPr>
        <w:pStyle w:val="014FigureCaption"/>
        <w:rPr>
          <w:rFonts w:eastAsia="Calibri"/>
          <w:noProof/>
        </w:rPr>
      </w:pPr>
      <w:bookmarkStart w:id="121" w:name="_Toc66280333"/>
      <w:r>
        <w:t xml:space="preserve">Figure 1-2.  </w:t>
      </w:r>
      <w:r w:rsidRPr="00F27533">
        <w:rPr>
          <w:rFonts w:eastAsia="Calibri"/>
          <w:noProof/>
        </w:rPr>
        <w:t>Generalized version control workflow for the LCR project</w:t>
      </w:r>
      <w:r w:rsidR="00A12A7C">
        <w:rPr>
          <w:rFonts w:eastAsia="Calibri"/>
          <w:noProof/>
        </w:rPr>
        <w:t>;</w:t>
      </w:r>
      <w:r w:rsidRPr="00F27533">
        <w:rPr>
          <w:rFonts w:eastAsia="Calibri"/>
          <w:noProof/>
        </w:rPr>
        <w:t xml:space="preserve"> detailed workflow information can be found here (</w:t>
      </w:r>
      <w:r w:rsidR="006F4281">
        <w:rPr>
          <w:rFonts w:eastAsia="Calibri"/>
          <w:noProof/>
        </w:rPr>
        <w:t xml:space="preserve">Moreno et al., 2020, </w:t>
      </w:r>
      <w:r w:rsidR="006F4281" w:rsidRPr="006F4281">
        <w:rPr>
          <w:rFonts w:eastAsia="Calibri"/>
          <w:noProof/>
        </w:rPr>
        <w:t>GitHub Workflow for the LCR Oyster Project</w:t>
      </w:r>
      <w:r w:rsidRPr="00F27533">
        <w:rPr>
          <w:rFonts w:eastAsia="Calibri"/>
          <w:noProof/>
        </w:rPr>
        <w:t>).</w:t>
      </w:r>
      <w:bookmarkEnd w:id="121"/>
    </w:p>
    <w:p w14:paraId="65DD8851" w14:textId="3945E612" w:rsidR="00293FEA" w:rsidRDefault="007F2A7C" w:rsidP="00293FEA">
      <w:pPr>
        <w:pStyle w:val="014FigureCaption"/>
      </w:pPr>
      <w:bookmarkStart w:id="122" w:name="_Toc63171853"/>
      <w:bookmarkStart w:id="123" w:name="_Toc63347561"/>
      <w:bookmarkStart w:id="124" w:name="_Toc63347609"/>
      <w:bookmarkStart w:id="125" w:name="_Toc63416083"/>
      <w:bookmarkStart w:id="126" w:name="_Toc64018173"/>
      <w:bookmarkStart w:id="127" w:name="_Toc66280334"/>
      <w:r>
        <w:rPr>
          <w:noProof/>
        </w:rPr>
        <w:lastRenderedPageBreak/>
        <w:drawing>
          <wp:anchor distT="0" distB="0" distL="114300" distR="114300" simplePos="0" relativeHeight="251716096" behindDoc="0" locked="0" layoutInCell="1" allowOverlap="1" wp14:anchorId="5BAA095D" wp14:editId="3E6CB104">
            <wp:simplePos x="0" y="0"/>
            <wp:positionH relativeFrom="margin">
              <wp:align>left</wp:align>
            </wp:positionH>
            <wp:positionV relativeFrom="paragraph">
              <wp:posOffset>410</wp:posOffset>
            </wp:positionV>
            <wp:extent cx="4684395" cy="6624955"/>
            <wp:effectExtent l="0" t="0" r="1905"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93242" cy="663732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22"/>
      <w:bookmarkEnd w:id="123"/>
      <w:bookmarkEnd w:id="124"/>
      <w:bookmarkEnd w:id="125"/>
      <w:bookmarkEnd w:id="126"/>
      <w:bookmarkEnd w:id="127"/>
    </w:p>
    <w:p w14:paraId="5546E7EE" w14:textId="5BDF23C7" w:rsidR="002F1441" w:rsidRPr="00637B19" w:rsidRDefault="00293FEA" w:rsidP="00637B19">
      <w:pPr>
        <w:pStyle w:val="014FigureCaption"/>
      </w:pPr>
      <w:bookmarkStart w:id="128" w:name="_Toc66280335"/>
      <w:r w:rsidRPr="00637B19">
        <w:t xml:space="preserve">Figure 1-3.  </w:t>
      </w:r>
      <w:r w:rsidR="007F2A7C" w:rsidRPr="007F2A7C">
        <w:rPr>
          <w:rFonts w:eastAsia="Calibri"/>
        </w:rPr>
        <w:t xml:space="preserve">Water quality location map. A) Lone Cabbage Reef area; </w:t>
      </w:r>
      <w:r w:rsidR="007F2A7C">
        <w:rPr>
          <w:rFonts w:eastAsia="Calibri"/>
        </w:rPr>
        <w:t>B</w:t>
      </w:r>
      <w:r w:rsidR="007F2A7C" w:rsidRPr="007F2A7C">
        <w:rPr>
          <w:rFonts w:eastAsia="Calibri"/>
        </w:rPr>
        <w:t xml:space="preserve">) Florida coastline between </w:t>
      </w:r>
      <w:r w:rsidR="007F2A7C">
        <w:rPr>
          <w:rFonts w:eastAsia="Calibri"/>
        </w:rPr>
        <w:t>identifying</w:t>
      </w:r>
      <w:r w:rsidR="007F2A7C" w:rsidRPr="007F2A7C">
        <w:rPr>
          <w:rFonts w:eastAsia="Calibri"/>
        </w:rPr>
        <w:t xml:space="preserve"> Suwannee </w:t>
      </w:r>
      <w:r w:rsidR="007F2A7C">
        <w:rPr>
          <w:rFonts w:eastAsia="Calibri"/>
        </w:rPr>
        <w:t xml:space="preserve">Sound river mouth, Lone Cabbage Reef, and </w:t>
      </w:r>
      <w:r w:rsidR="007F2A7C" w:rsidRPr="007F2A7C">
        <w:rPr>
          <w:rFonts w:eastAsia="Calibri"/>
        </w:rPr>
        <w:t>Cedar Key, F</w:t>
      </w:r>
      <w:r w:rsidR="00B51384">
        <w:rPr>
          <w:rFonts w:eastAsia="Calibri"/>
        </w:rPr>
        <w:t>L</w:t>
      </w:r>
      <w:r w:rsidR="007F2A7C" w:rsidRPr="007F2A7C">
        <w:rPr>
          <w:rFonts w:eastAsia="Calibri"/>
        </w:rPr>
        <w:t xml:space="preserve">; </w:t>
      </w:r>
      <w:r w:rsidR="007F2A7C">
        <w:rPr>
          <w:rFonts w:eastAsia="Calibri"/>
        </w:rPr>
        <w:t>C</w:t>
      </w:r>
      <w:r w:rsidR="007F2A7C" w:rsidRPr="007F2A7C">
        <w:rPr>
          <w:rFonts w:eastAsia="Calibri"/>
        </w:rPr>
        <w:t>) Lone Cabbage Reef with water quality sites identifies (black circles). The oyster shapefile used in this map is from a</w:t>
      </w:r>
      <w:r w:rsidR="00B51384">
        <w:rPr>
          <w:rFonts w:eastAsia="Calibri"/>
        </w:rPr>
        <w:t xml:space="preserve"> </w:t>
      </w:r>
      <w:r w:rsidR="007F2A7C" w:rsidRPr="007F2A7C">
        <w:rPr>
          <w:rFonts w:eastAsia="Calibri"/>
        </w:rPr>
        <w:t>sampling effort in 2001.</w:t>
      </w:r>
      <w:bookmarkEnd w:id="128"/>
    </w:p>
    <w:p w14:paraId="617FA55E" w14:textId="32089844" w:rsidR="00C7180C" w:rsidRDefault="00C7180C" w:rsidP="00C7180C">
      <w:r w:rsidRPr="00F27533">
        <w:rPr>
          <w:rFonts w:eastAsia="Calibri"/>
          <w:noProof/>
        </w:rPr>
        <w:lastRenderedPageBreak/>
        <w:drawing>
          <wp:anchor distT="0" distB="0" distL="114300" distR="114300" simplePos="0" relativeHeight="251671040" behindDoc="0" locked="0" layoutInCell="1" allowOverlap="1" wp14:anchorId="123D82EC" wp14:editId="4E7AD2F0">
            <wp:simplePos x="0" y="0"/>
            <wp:positionH relativeFrom="margin">
              <wp:align>right</wp:align>
            </wp:positionH>
            <wp:positionV relativeFrom="paragraph">
              <wp:posOffset>0</wp:posOffset>
            </wp:positionV>
            <wp:extent cx="5937250" cy="4451350"/>
            <wp:effectExtent l="0" t="0" r="635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8A7D4" w14:textId="00E1A98A" w:rsidR="005A386B" w:rsidRDefault="00C7180C" w:rsidP="005A386B">
      <w:pPr>
        <w:pStyle w:val="014FigureCaption"/>
      </w:pPr>
      <w:bookmarkStart w:id="129" w:name="_Toc66280336"/>
      <w:r w:rsidRPr="00637B19">
        <w:t xml:space="preserve">Figure 1-4.  </w:t>
      </w:r>
      <w:r w:rsidR="00B51384" w:rsidRPr="00B51384">
        <w:rPr>
          <w:rFonts w:eastAsia="Calibri"/>
        </w:rPr>
        <w:t>Schematic describing the data workflow for the Lone Cabbage Reef water quality observation network.</w:t>
      </w:r>
      <w:bookmarkEnd w:id="129"/>
    </w:p>
    <w:p w14:paraId="2A0C104A" w14:textId="63A715AA" w:rsidR="005A386B" w:rsidRPr="00F40F0F" w:rsidRDefault="005A386B" w:rsidP="00F40F0F">
      <w:pPr>
        <w:pStyle w:val="014FigureCaption"/>
      </w:pPr>
      <w:bookmarkStart w:id="130" w:name="_Hlk64882092"/>
      <w:r>
        <w:br w:type="page"/>
      </w:r>
    </w:p>
    <w:p w14:paraId="7B8FC515" w14:textId="6AFE57E2" w:rsidR="00471253" w:rsidRDefault="00471253" w:rsidP="00637B19">
      <w:pPr>
        <w:pStyle w:val="014FigureCaption"/>
        <w:rPr>
          <w:rFonts w:eastAsia="Calibri"/>
        </w:rPr>
      </w:pPr>
      <w:bookmarkStart w:id="131" w:name="_Toc66280337"/>
      <w:bookmarkEnd w:id="130"/>
      <w:r w:rsidRPr="00637B19">
        <w:rPr>
          <w:rFonts w:eastAsia="Calibri"/>
          <w:noProof/>
        </w:rPr>
        <w:lastRenderedPageBreak/>
        <w:drawing>
          <wp:anchor distT="0" distB="0" distL="114300" distR="114300" simplePos="0" relativeHeight="251673088" behindDoc="0" locked="0" layoutInCell="1" allowOverlap="1" wp14:anchorId="6F260DAF" wp14:editId="3A7E74E2">
            <wp:simplePos x="0" y="0"/>
            <wp:positionH relativeFrom="margin">
              <wp:align>right</wp:align>
            </wp:positionH>
            <wp:positionV relativeFrom="paragraph">
              <wp:posOffset>112</wp:posOffset>
            </wp:positionV>
            <wp:extent cx="5943600" cy="445706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570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31"/>
    </w:p>
    <w:p w14:paraId="2B65962B" w14:textId="06AB0C2A" w:rsidR="00C7180C" w:rsidRDefault="005A386B" w:rsidP="00637B19">
      <w:pPr>
        <w:pStyle w:val="014FigureCaption"/>
        <w:rPr>
          <w:rFonts w:eastAsia="Calibri"/>
        </w:rPr>
      </w:pPr>
      <w:bookmarkStart w:id="132" w:name="_Toc66280338"/>
      <w:r w:rsidRPr="00637B19">
        <w:rPr>
          <w:rFonts w:eastAsia="Calibri"/>
        </w:rPr>
        <w:t>Figure 1-5</w:t>
      </w:r>
      <w:r>
        <w:rPr>
          <w:rFonts w:eastAsia="Calibri"/>
        </w:rPr>
        <w:t>.</w:t>
      </w:r>
      <w:r w:rsidRPr="00637B19">
        <w:rPr>
          <w:rFonts w:eastAsia="Calibri"/>
        </w:rPr>
        <w:t xml:space="preserve">  </w:t>
      </w:r>
      <w:r w:rsidR="00B51384" w:rsidRPr="00B51384">
        <w:rPr>
          <w:rFonts w:eastAsia="Calibri"/>
        </w:rPr>
        <w:t>Diagram of how the tables in the Lone Cabbage Reef MySQL relational database are connected by a sensor’s location (lcroyster_location) and serial number (lcroyster_sensor). More information on the description of the tables and the data they archive can be found at Moreno et al., 2020, MYSQL workflow for the LCR Oyster Projec</w:t>
      </w:r>
      <w:r w:rsidR="00B51384">
        <w:rPr>
          <w:rFonts w:eastAsia="Calibri"/>
        </w:rPr>
        <w:t>t</w:t>
      </w:r>
      <w:r w:rsidR="00471253">
        <w:rPr>
          <w:rFonts w:eastAsia="Calibri"/>
        </w:rPr>
        <w:t>.</w:t>
      </w:r>
      <w:bookmarkEnd w:id="132"/>
    </w:p>
    <w:p w14:paraId="770A9D6E" w14:textId="68DD9C5C" w:rsidR="00C7180C" w:rsidRDefault="005A386B" w:rsidP="005A386B">
      <w:pPr>
        <w:pStyle w:val="014FigureCaption"/>
        <w:ind w:left="0" w:firstLine="0"/>
      </w:pPr>
      <w:bookmarkStart w:id="133" w:name="_Toc64018177"/>
      <w:bookmarkStart w:id="134" w:name="_Toc66280339"/>
      <w:r w:rsidRPr="00637B19">
        <w:rPr>
          <w:rFonts w:eastAsia="Calibri"/>
          <w:noProof/>
        </w:rPr>
        <w:lastRenderedPageBreak/>
        <w:drawing>
          <wp:anchor distT="0" distB="0" distL="114300" distR="114300" simplePos="0" relativeHeight="251675136" behindDoc="0" locked="0" layoutInCell="1" allowOverlap="1" wp14:anchorId="44CF8185" wp14:editId="60AC4A62">
            <wp:simplePos x="0" y="0"/>
            <wp:positionH relativeFrom="margin">
              <wp:align>right</wp:align>
            </wp:positionH>
            <wp:positionV relativeFrom="paragraph">
              <wp:posOffset>582</wp:posOffset>
            </wp:positionV>
            <wp:extent cx="5905500" cy="442404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05500" cy="44240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33"/>
      <w:bookmarkEnd w:id="134"/>
    </w:p>
    <w:p w14:paraId="48BB5C67" w14:textId="186E08EE" w:rsidR="00C7180C" w:rsidRPr="00637B19" w:rsidRDefault="0014048F" w:rsidP="00637B19">
      <w:pPr>
        <w:pStyle w:val="014FigureCaption"/>
      </w:pPr>
      <w:bookmarkStart w:id="135" w:name="_Toc66280340"/>
      <w:r w:rsidRPr="00637B19">
        <w:rPr>
          <w:rFonts w:eastAsia="Calibri"/>
        </w:rPr>
        <w:t>Figure 1-6</w:t>
      </w:r>
      <w:r w:rsidR="0088553E">
        <w:rPr>
          <w:rFonts w:eastAsia="Calibri"/>
        </w:rPr>
        <w:t xml:space="preserve">. </w:t>
      </w:r>
      <w:r w:rsidRPr="00637B19">
        <w:rPr>
          <w:rFonts w:eastAsia="Calibri"/>
        </w:rPr>
        <w:t xml:space="preserve"> </w:t>
      </w:r>
      <w:r w:rsidR="00471253" w:rsidRPr="00471253">
        <w:rPr>
          <w:rFonts w:eastAsia="Calibri"/>
        </w:rPr>
        <w:t>Schematic describing the data workflow for the Lone Cabbage Reef oyster samples from field collections</w:t>
      </w:r>
      <w:r w:rsidRPr="00637B19">
        <w:rPr>
          <w:rFonts w:eastAsia="Calibri"/>
        </w:rPr>
        <w:t>.</w:t>
      </w:r>
      <w:bookmarkEnd w:id="135"/>
    </w:p>
    <w:p w14:paraId="5F30B03A" w14:textId="77777777" w:rsidR="009173A8" w:rsidRDefault="009173A8" w:rsidP="005A386B">
      <w:pPr>
        <w:pStyle w:val="001CHAPTERNUMBER"/>
        <w:jc w:val="left"/>
      </w:pPr>
    </w:p>
    <w:p w14:paraId="38FCE707" w14:textId="319FEC15" w:rsidR="005A386B" w:rsidRPr="005A386B" w:rsidRDefault="005A386B" w:rsidP="005A386B">
      <w:pPr>
        <w:pStyle w:val="002CHAPTERTITLE"/>
        <w:sectPr w:rsidR="005A386B" w:rsidRPr="005A386B" w:rsidSect="009C588B">
          <w:footnotePr>
            <w:numRestart w:val="eachSect"/>
          </w:footnotePr>
          <w:pgSz w:w="12240" w:h="15840"/>
          <w:pgMar w:top="1440" w:right="1440" w:bottom="1440" w:left="1440" w:header="720" w:footer="720" w:gutter="0"/>
          <w:cols w:space="720"/>
          <w:docGrid w:linePitch="360"/>
        </w:sectPr>
      </w:pPr>
    </w:p>
    <w:p w14:paraId="5937C491" w14:textId="333145F2" w:rsidR="00E82422" w:rsidRDefault="00E82422" w:rsidP="00E82422">
      <w:pPr>
        <w:pStyle w:val="001CHAPTERNUMBER"/>
      </w:pPr>
      <w:r w:rsidRPr="004A1924">
        <w:lastRenderedPageBreak/>
        <w:t xml:space="preserve">CHAPTER </w:t>
      </w:r>
      <w:r w:rsidR="00AB341B">
        <w:t>2</w:t>
      </w:r>
    </w:p>
    <w:p w14:paraId="4D124A94" w14:textId="4FEAD611" w:rsidR="00A14F6A" w:rsidRPr="00C109C3" w:rsidRDefault="00A14F6A" w:rsidP="00A14F6A">
      <w:pPr>
        <w:pStyle w:val="002CHAPTERTITLE"/>
      </w:pPr>
      <w:bookmarkStart w:id="136" w:name="_Toc64018332"/>
      <w:r w:rsidRPr="00C109C3">
        <w:t>TAILORING GITHUB FOR ECOLOGY</w:t>
      </w:r>
      <w:bookmarkEnd w:id="136"/>
      <w:r w:rsidRPr="00C109C3">
        <w:t xml:space="preserve"> </w:t>
      </w:r>
    </w:p>
    <w:p w14:paraId="1EC39CEE" w14:textId="557556D3" w:rsidR="001C69D5" w:rsidRPr="001C69D5" w:rsidRDefault="001C69D5" w:rsidP="001C69D5">
      <w:pPr>
        <w:pStyle w:val="003First-LevelSubheadingBOLD"/>
        <w:rPr>
          <w:rFonts w:eastAsia="Calibri"/>
        </w:rPr>
      </w:pPr>
      <w:bookmarkStart w:id="137" w:name="_Toc64018333"/>
      <w:r w:rsidRPr="001C69D5">
        <w:rPr>
          <w:rFonts w:eastAsia="Calibri"/>
        </w:rPr>
        <w:t>Introduction</w:t>
      </w:r>
      <w:bookmarkEnd w:id="137"/>
    </w:p>
    <w:p w14:paraId="770A8A10" w14:textId="73F0445B" w:rsidR="00E7724C" w:rsidRDefault="00E7724C" w:rsidP="001C69D5">
      <w:pPr>
        <w:pStyle w:val="006BodyText"/>
      </w:pPr>
      <w:r w:rsidRPr="00E7724C">
        <w:t xml:space="preserve">Traditional field ecology is currently experiencing a data revolution. Advances in technology ranging from satellite observations to autonomous sensors create new opportunities for ecologists to use data that are regularly updated (“living data” Yenni et al., 2018) to study ecosystems. These expanded data resources often require scientists to work effectively and efficiently with these “living data” to maximize </w:t>
      </w:r>
      <w:r w:rsidR="00A12A7C">
        <w:t>these data sources' knowledge</w:t>
      </w:r>
      <w:r w:rsidRPr="00E7724C">
        <w:t xml:space="preserve">. </w:t>
      </w:r>
      <w:r w:rsidR="00A12A7C">
        <w:t>D</w:t>
      </w:r>
      <w:r w:rsidRPr="00E7724C">
        <w:t xml:space="preserve">espite new data sources commonly becoming available, researchers are rarely trained in best practices to capture, manage, and analyze these </w:t>
      </w:r>
      <w:r w:rsidR="00C73FD9">
        <w:t>data types</w:t>
      </w:r>
      <w:r w:rsidRPr="00E7724C">
        <w:t xml:space="preserve"> (Lowndes et al., 2017). To understand these living data</w:t>
      </w:r>
      <w:r w:rsidR="00A12A7C">
        <w:t>,</w:t>
      </w:r>
      <w:r w:rsidRPr="00E7724C">
        <w:t xml:space="preserve"> ecologists must adapt new tools as part of their analyses toolbox to manage and interpret this information to accomplish basic needs such as informing future field sampling plans or assessing relationships among different variables (</w:t>
      </w:r>
      <w:proofErr w:type="spellStart"/>
      <w:r w:rsidRPr="00E7724C">
        <w:t>Mislan</w:t>
      </w:r>
      <w:proofErr w:type="spellEnd"/>
      <w:r w:rsidRPr="00E7724C">
        <w:t xml:space="preserve"> et al., 2016). Developing a framework to </w:t>
      </w:r>
      <w:r w:rsidR="00A12A7C">
        <w:t>write, share efficiently</w:t>
      </w:r>
      <w:r w:rsidRPr="00E7724C">
        <w:t>, and archive computer code used to analy</w:t>
      </w:r>
      <w:r w:rsidR="00A12A7C">
        <w:t>ze</w:t>
      </w:r>
      <w:r w:rsidRPr="00E7724C">
        <w:t xml:space="preserve"> data in a reproducible framework (i.e., can be readily interpreted and done by others in the future) is a </w:t>
      </w:r>
      <w:r w:rsidR="00A12A7C">
        <w:t>crucial</w:t>
      </w:r>
      <w:r w:rsidRPr="00E7724C">
        <w:t xml:space="preserve"> aspect of “open” science platforms </w:t>
      </w:r>
      <w:r w:rsidR="00A12A7C">
        <w:t>that</w:t>
      </w:r>
      <w:r w:rsidRPr="00E7724C">
        <w:t xml:space="preserve"> encourages transparency in data availability and analyses (</w:t>
      </w:r>
      <w:proofErr w:type="spellStart"/>
      <w:r w:rsidRPr="00E7724C">
        <w:t>Alarid</w:t>
      </w:r>
      <w:proofErr w:type="spellEnd"/>
      <w:r w:rsidRPr="00E7724C">
        <w:t>-Escudero et al., 2019). Several software platforms</w:t>
      </w:r>
      <w:r w:rsidR="00A12A7C">
        <w:t>,</w:t>
      </w:r>
      <w:r w:rsidRPr="00E7724C">
        <w:t xml:space="preserve"> including GitHub</w:t>
      </w:r>
      <w:r w:rsidR="00A12A7C">
        <w:t>,</w:t>
      </w:r>
      <w:r w:rsidRPr="00E7724C">
        <w:t xml:space="preserve"> are designed as collaborative tools to facilitate teams of people working on software coding projects.  These tools were </w:t>
      </w:r>
      <w:r w:rsidR="00A12A7C">
        <w:t>initi</w:t>
      </w:r>
      <w:r w:rsidRPr="00E7724C">
        <w:t xml:space="preserve">ally developed to share computer code across teams working more on information technology projects (ref). But as ecologists are increasingly working as part of collaborative teams and adopting analyses and data sharing frameworks that promote transparency and reproducibility, </w:t>
      </w:r>
      <w:r w:rsidRPr="00E7724C">
        <w:lastRenderedPageBreak/>
        <w:t>GitHub has become an increasingly common tool for these researchers as well (Gilroy &amp; Kaplan, 2019).</w:t>
      </w:r>
    </w:p>
    <w:p w14:paraId="236E1E87" w14:textId="70A479D0" w:rsidR="001C69D5" w:rsidRPr="001C69D5" w:rsidRDefault="00E7724C" w:rsidP="001C69D5">
      <w:pPr>
        <w:pStyle w:val="006BodyText"/>
        <w:rPr>
          <w:color w:val="000000"/>
        </w:rPr>
      </w:pPr>
      <w:r w:rsidRPr="00E7724C">
        <w:rPr>
          <w:color w:val="000000"/>
        </w:rPr>
        <w:t>The LCR oyster project is a</w:t>
      </w:r>
      <w:r w:rsidR="00A12A7C">
        <w:rPr>
          <w:color w:val="000000"/>
        </w:rPr>
        <w:t>n extensiv</w:t>
      </w:r>
      <w:r w:rsidRPr="00E7724C">
        <w:rPr>
          <w:color w:val="000000"/>
        </w:rPr>
        <w:t xml:space="preserve">e restoration project in Suwannee Sound, Florida (Chapter </w:t>
      </w:r>
      <w:r>
        <w:rPr>
          <w:color w:val="000000"/>
        </w:rPr>
        <w:t>1</w:t>
      </w:r>
      <w:r w:rsidRPr="00E7724C">
        <w:rPr>
          <w:color w:val="000000"/>
        </w:rPr>
        <w:t>) to restore an oyster reef to provide local and ecosystem</w:t>
      </w:r>
      <w:r w:rsidR="00A12A7C">
        <w:rPr>
          <w:color w:val="000000"/>
        </w:rPr>
        <w:t>-</w:t>
      </w:r>
      <w:r w:rsidRPr="00E7724C">
        <w:rPr>
          <w:color w:val="000000"/>
        </w:rPr>
        <w:t>level benefits. This project generates data from multiple sources</w:t>
      </w:r>
      <w:r w:rsidR="00A12A7C">
        <w:rPr>
          <w:color w:val="000000"/>
        </w:rPr>
        <w:t>,</w:t>
      </w:r>
      <w:r w:rsidRPr="00E7724C">
        <w:rPr>
          <w:color w:val="000000"/>
        </w:rPr>
        <w:t xml:space="preserve"> including observations of oyster populations and measurements by field biologists and continuous autonomous water quality data via sensors. These data are updated at different frequencies and require specific attention to be processed. However, once they are processed there is a need to store these data </w:t>
      </w:r>
      <w:r w:rsidR="00A12A7C">
        <w:rPr>
          <w:color w:val="000000"/>
        </w:rPr>
        <w:t>to</w:t>
      </w:r>
      <w:r w:rsidRPr="00E7724C">
        <w:rPr>
          <w:color w:val="000000"/>
        </w:rPr>
        <w:t xml:space="preserve"> be used among project team members and collaborators. I developed a GitHub version control system to track living data and code used to analyze these data in a framework that could be shared across multiple users. This paper describes how this system was developed</w:t>
      </w:r>
      <w:r w:rsidR="00A12A7C">
        <w:rPr>
          <w:color w:val="000000"/>
        </w:rPr>
        <w:t>,</w:t>
      </w:r>
      <w:r w:rsidRPr="00E7724C">
        <w:rPr>
          <w:color w:val="000000"/>
        </w:rPr>
        <w:t xml:space="preserve"> including foundational concepts related to standardizing naming conventions, GitHub repository structures, and managing data availability to different LCR project repositories to increase reproducibility and transparency. This chapter uses the LCR project experience as a case history and demonstration project of developing a GitHub repository system for a collaborative project sharing common types of ecological data</w:t>
      </w:r>
      <w:r w:rsidR="001C69D5" w:rsidRPr="001C69D5">
        <w:rPr>
          <w:color w:val="000000"/>
        </w:rPr>
        <w:t>.</w:t>
      </w:r>
    </w:p>
    <w:p w14:paraId="5295EE4B" w14:textId="53676D7B" w:rsidR="001C69D5" w:rsidRPr="001C69D5" w:rsidRDefault="001C69D5" w:rsidP="00933E4D">
      <w:pPr>
        <w:pStyle w:val="004Second-LevelSubheadingBOLD"/>
        <w:ind w:left="0" w:firstLine="0"/>
        <w:rPr>
          <w:rFonts w:eastAsia="Calibri"/>
        </w:rPr>
      </w:pPr>
      <w:bookmarkStart w:id="138" w:name="_Toc64018334"/>
      <w:r w:rsidRPr="001C69D5">
        <w:rPr>
          <w:rFonts w:eastAsia="Calibri"/>
        </w:rPr>
        <w:t>Terminology</w:t>
      </w:r>
      <w:r w:rsidR="00860C8F">
        <w:rPr>
          <w:rFonts w:eastAsia="Calibri"/>
        </w:rPr>
        <w:t xml:space="preserve"> overview</w:t>
      </w:r>
      <w:bookmarkEnd w:id="138"/>
    </w:p>
    <w:p w14:paraId="5CE39780" w14:textId="70E201BE" w:rsidR="001C69D5" w:rsidRPr="001C69D5" w:rsidRDefault="001C69D5" w:rsidP="001C69D5">
      <w:pPr>
        <w:pStyle w:val="011LongList-Bullets"/>
      </w:pPr>
      <w:r w:rsidRPr="001C69D5">
        <w:t>GitHub- an online version control software, free and accessible to anyone with Internet (</w:t>
      </w:r>
      <w:hyperlink r:id="rId23" w:history="1">
        <w:r w:rsidRPr="001C69D5">
          <w:rPr>
            <w:color w:val="4472C4"/>
          </w:rPr>
          <w:t>www.github.com</w:t>
        </w:r>
      </w:hyperlink>
      <w:r w:rsidRPr="001C69D5">
        <w:t>)</w:t>
      </w:r>
    </w:p>
    <w:p w14:paraId="2237E4B1" w14:textId="77777777" w:rsidR="001C69D5" w:rsidRPr="001C69D5" w:rsidRDefault="001C69D5" w:rsidP="001C69D5">
      <w:pPr>
        <w:pStyle w:val="011LongList-Bullets"/>
      </w:pPr>
      <w:r w:rsidRPr="001C69D5">
        <w:t xml:space="preserve">living data- data that are collected and updated frequently to continuously analyzed </w:t>
      </w:r>
      <w:sdt>
        <w:sdtPr>
          <w:rPr>
            <w:color w:val="000000"/>
          </w:rPr>
          <w:tag w:val="MENDELEY_CITATION_ae203d59-e442-4afa-a7e3-ceb0a7befef3"/>
          <w:id w:val="1373269960"/>
          <w:placeholder>
            <w:docPart w:val="6C46167184084FB6A0025A6AFEC2DB7C"/>
          </w:placeholder>
        </w:sdtPr>
        <w:sdtEndPr/>
        <w:sdtContent>
          <w:r w:rsidRPr="001C69D5">
            <w:rPr>
              <w:color w:val="000000"/>
            </w:rPr>
            <w:t>(Yenni et al., 2018)</w:t>
          </w:r>
        </w:sdtContent>
      </w:sdt>
    </w:p>
    <w:p w14:paraId="554D0FF3" w14:textId="59F09BF9" w:rsidR="001C69D5" w:rsidRPr="001C69D5" w:rsidRDefault="001C69D5" w:rsidP="001C69D5">
      <w:pPr>
        <w:pStyle w:val="011LongList-Bullets"/>
      </w:pPr>
      <w:r w:rsidRPr="001C69D5">
        <w:t xml:space="preserve">version control- a system </w:t>
      </w:r>
      <w:r w:rsidR="00A12A7C">
        <w:t>that</w:t>
      </w:r>
      <w:r w:rsidRPr="001C69D5">
        <w:t xml:space="preserve"> allows the users to track iterative changes to code and text </w:t>
      </w:r>
      <w:sdt>
        <w:sdtPr>
          <w:rPr>
            <w:color w:val="000000"/>
          </w:rPr>
          <w:tag w:val="MENDELEY_CITATION_f24f4758-5ada-41f6-bfcd-8cb62bcbb2bb"/>
          <w:id w:val="-212274893"/>
          <w:placeholder>
            <w:docPart w:val="6C46167184084FB6A0025A6AFEC2DB7C"/>
          </w:placeholder>
        </w:sdtPr>
        <w:sdtEndPr/>
        <w:sdtContent>
          <w:r w:rsidRPr="001C69D5">
            <w:rPr>
              <w:color w:val="000000"/>
            </w:rPr>
            <w:t>(</w:t>
          </w:r>
          <w:proofErr w:type="spellStart"/>
          <w:r w:rsidRPr="001C69D5">
            <w:rPr>
              <w:color w:val="000000"/>
            </w:rPr>
            <w:t>Blischak</w:t>
          </w:r>
          <w:proofErr w:type="spellEnd"/>
          <w:r w:rsidRPr="001C69D5">
            <w:rPr>
              <w:color w:val="000000"/>
            </w:rPr>
            <w:t xml:space="preserve"> et al., 2016)</w:t>
          </w:r>
        </w:sdtContent>
      </w:sdt>
    </w:p>
    <w:p w14:paraId="0869B938" w14:textId="7E9C953E" w:rsidR="001C69D5" w:rsidRPr="001C69D5" w:rsidRDefault="001C69D5" w:rsidP="001C69D5">
      <w:pPr>
        <w:pStyle w:val="011LongList-Bullets"/>
      </w:pPr>
      <w:r w:rsidRPr="001C69D5">
        <w:t xml:space="preserve">project repository- </w:t>
      </w:r>
      <w:r w:rsidR="00A12A7C">
        <w:t xml:space="preserve">a </w:t>
      </w:r>
      <w:r w:rsidRPr="001C69D5">
        <w:t>term used to identify one type of analysis that is conducted on an LCR project dataset</w:t>
      </w:r>
    </w:p>
    <w:p w14:paraId="5AF347F3" w14:textId="77777777" w:rsidR="001C69D5" w:rsidRPr="001C69D5" w:rsidRDefault="001C69D5" w:rsidP="001C69D5">
      <w:pPr>
        <w:pStyle w:val="011LongList-Bullets"/>
      </w:pPr>
      <w:r w:rsidRPr="001C69D5">
        <w:lastRenderedPageBreak/>
        <w:t>README.md- a markdown file which includes information about folder and files contained in the repository</w:t>
      </w:r>
    </w:p>
    <w:p w14:paraId="421C0E5E" w14:textId="77777777" w:rsidR="001C69D5" w:rsidRPr="001C69D5" w:rsidRDefault="001C69D5" w:rsidP="001C69D5">
      <w:pPr>
        <w:pStyle w:val="011LongList-Bullets"/>
      </w:pPr>
      <w:r w:rsidRPr="001C69D5">
        <w:t>user- any person using GitHub</w:t>
      </w:r>
    </w:p>
    <w:p w14:paraId="496004DD" w14:textId="77777777" w:rsidR="001C69D5" w:rsidRPr="001C69D5" w:rsidRDefault="001C69D5" w:rsidP="001C69D5">
      <w:pPr>
        <w:pStyle w:val="011LongList-Bullets"/>
      </w:pPr>
      <w:r w:rsidRPr="001C69D5">
        <w:t xml:space="preserve">team member- specifically referring to an LCR project collaborator </w:t>
      </w:r>
    </w:p>
    <w:p w14:paraId="03A76E87" w14:textId="77777777" w:rsidR="001C69D5" w:rsidRPr="001C69D5" w:rsidRDefault="001C69D5" w:rsidP="001C69D5">
      <w:pPr>
        <w:pStyle w:val="011LongList-Bullets"/>
      </w:pPr>
      <w:r w:rsidRPr="001C69D5">
        <w:t>admin- specific members of the LCR project tasked to monitor project repository’s pull requests in GitHub</w:t>
      </w:r>
    </w:p>
    <w:p w14:paraId="0320BC68" w14:textId="39117919" w:rsidR="005825EF" w:rsidRDefault="001C69D5" w:rsidP="001C69D5">
      <w:pPr>
        <w:pStyle w:val="011LongList-Bullets"/>
      </w:pPr>
      <w:r w:rsidRPr="001C69D5">
        <w:t xml:space="preserve">pull request- </w:t>
      </w:r>
      <w:r w:rsidR="005825EF">
        <w:t>a way to submit track changes in a repository through a message</w:t>
      </w:r>
      <w:r w:rsidR="005E40EB">
        <w:t>,</w:t>
      </w:r>
      <w:r w:rsidR="005825EF">
        <w:t xml:space="preserve"> and a</w:t>
      </w:r>
      <w:r w:rsidR="005E40EB">
        <w:t>n admin may review a record of the change</w:t>
      </w:r>
    </w:p>
    <w:p w14:paraId="63C94E80" w14:textId="642D58E3" w:rsidR="001C69D5" w:rsidRPr="001C69D5" w:rsidRDefault="001C69D5" w:rsidP="001C69D5">
      <w:pPr>
        <w:pStyle w:val="011LongList-Bullets"/>
      </w:pPr>
      <w:r w:rsidRPr="001C69D5">
        <w:t>`master` branch- the first branch created with a GitHub repository, in the contexts of the LCR project, it is the most up to date branch with the most user limitations for pull requests</w:t>
      </w:r>
      <w:r w:rsidR="005E40EB">
        <w:t>;</w:t>
      </w:r>
      <w:r w:rsidRPr="001C69D5">
        <w:t xml:space="preserve"> this branch requires admin reviews</w:t>
      </w:r>
    </w:p>
    <w:p w14:paraId="3CD55EB7" w14:textId="210F6591" w:rsidR="001C69D5" w:rsidRPr="001C69D5" w:rsidRDefault="001C69D5" w:rsidP="001C69D5">
      <w:pPr>
        <w:pStyle w:val="011LongList-Bullets"/>
      </w:pPr>
      <w:r w:rsidRPr="001C69D5">
        <w:t>branches- essentially copies of the GitHub repository `master` branch</w:t>
      </w:r>
      <w:r w:rsidR="005E40EB">
        <w:t>;</w:t>
      </w:r>
      <w:r w:rsidRPr="001C69D5">
        <w:t xml:space="preserve"> in the context of the LCR project</w:t>
      </w:r>
      <w:r w:rsidR="005E40EB">
        <w:t>,</w:t>
      </w:r>
      <w:r w:rsidRPr="001C69D5">
        <w:t xml:space="preserve"> each collaborator specifically make edits to their own branch </w:t>
      </w:r>
      <w:r w:rsidR="005E40EB">
        <w:t>before</w:t>
      </w:r>
      <w:r w:rsidRPr="001C69D5">
        <w:t xml:space="preserve"> a pull request to the `master` branch</w:t>
      </w:r>
    </w:p>
    <w:p w14:paraId="609F60A1" w14:textId="0E592566" w:rsidR="001C69D5" w:rsidRPr="001C69D5" w:rsidRDefault="001C69D5" w:rsidP="001C69D5">
      <w:pPr>
        <w:pStyle w:val="011LongList-Bullets"/>
      </w:pPr>
      <w:r w:rsidRPr="001C69D5">
        <w:t>merge conflicts- when branches have competing commits during a pull request, needing to be resolved by an admin</w:t>
      </w:r>
      <w:r w:rsidR="0033783A">
        <w:t xml:space="preserve"> </w:t>
      </w:r>
      <w:r w:rsidRPr="001C69D5">
        <w:t>(</w:t>
      </w:r>
      <w:hyperlink r:id="rId24" w:history="1">
        <w:r w:rsidRPr="001C69D5">
          <w:rPr>
            <w:color w:val="4472C4"/>
          </w:rPr>
          <w:t>https://help.github.com/en/github/collaborating-with-issues-and-pull-requests/about-merge-conflicts</w:t>
        </w:r>
      </w:hyperlink>
      <w:r w:rsidRPr="001C69D5">
        <w:t>)</w:t>
      </w:r>
    </w:p>
    <w:p w14:paraId="1E3E9C51" w14:textId="77777777" w:rsidR="001C69D5" w:rsidRPr="001C69D5" w:rsidRDefault="001C69D5" w:rsidP="001C69D5">
      <w:pPr>
        <w:pStyle w:val="011LongList-Bullets"/>
      </w:pPr>
      <w:r w:rsidRPr="001C69D5">
        <w:t>commit message- a written text of why a pull request is being submitted</w:t>
      </w:r>
    </w:p>
    <w:p w14:paraId="004D7E16" w14:textId="3B71EC15" w:rsidR="001C69D5" w:rsidRPr="001C69D5" w:rsidRDefault="00EE3B22" w:rsidP="001C69D5">
      <w:pPr>
        <w:pStyle w:val="003First-LevelSubheadingBOLD"/>
        <w:rPr>
          <w:rFonts w:eastAsia="Calibri"/>
        </w:rPr>
      </w:pPr>
      <w:bookmarkStart w:id="139" w:name="_Toc64018335"/>
      <w:r w:rsidRPr="001C69D5">
        <w:rPr>
          <w:rFonts w:eastAsia="Calibri"/>
        </w:rPr>
        <w:t xml:space="preserve">Github </w:t>
      </w:r>
      <w:r>
        <w:rPr>
          <w:rFonts w:eastAsia="Calibri"/>
        </w:rPr>
        <w:t>a</w:t>
      </w:r>
      <w:r w:rsidRPr="001C69D5">
        <w:rPr>
          <w:rFonts w:eastAsia="Calibri"/>
        </w:rPr>
        <w:t xml:space="preserve">nd Version </w:t>
      </w:r>
      <w:r>
        <w:rPr>
          <w:rFonts w:eastAsia="Calibri"/>
        </w:rPr>
        <w:t>a</w:t>
      </w:r>
      <w:r w:rsidRPr="001C69D5">
        <w:rPr>
          <w:rFonts w:eastAsia="Calibri"/>
        </w:rPr>
        <w:t>nd Control</w:t>
      </w:r>
      <w:bookmarkEnd w:id="139"/>
    </w:p>
    <w:p w14:paraId="37EAAF84" w14:textId="3FA21C37" w:rsidR="001C69D5" w:rsidRPr="001C69D5" w:rsidRDefault="00555C8C" w:rsidP="001C69D5">
      <w:pPr>
        <w:pStyle w:val="006BodyText"/>
      </w:pPr>
      <w:r w:rsidRPr="00555C8C">
        <w:t>Computer scripts and text within these scripts are the critical instructions documenting how data analys</w:t>
      </w:r>
      <w:r w:rsidR="005E40EB">
        <w:t>i</w:t>
      </w:r>
      <w:r w:rsidRPr="00555C8C">
        <w:t xml:space="preserve">s was done to generate results to reach a conclusion or inform a decision. How this code is written can vary </w:t>
      </w:r>
      <w:r w:rsidR="005E40EB">
        <w:t>from</w:t>
      </w:r>
      <w:r w:rsidRPr="00555C8C">
        <w:t xml:space="preserve"> person to person, and when teams of people are collaborating on coding projects, identifying how one person did or did not edit a section o</w:t>
      </w:r>
      <w:r w:rsidR="005E40EB">
        <w:t>f</w:t>
      </w:r>
      <w:r w:rsidRPr="00555C8C">
        <w:t xml:space="preserve"> code, or what changes were made to a code that may be caused the code to stop working, or improve the code, can be difficult to </w:t>
      </w:r>
      <w:r w:rsidR="005E40EB">
        <w:t>identify (</w:t>
      </w:r>
      <w:proofErr w:type="spellStart"/>
      <w:r w:rsidR="005E40EB">
        <w:t>Blischak</w:t>
      </w:r>
      <w:proofErr w:type="spellEnd"/>
      <w:r w:rsidR="005E40EB">
        <w:t xml:space="preserve"> et al., 2016) readily</w:t>
      </w:r>
      <w:r w:rsidRPr="00555C8C">
        <w:t xml:space="preserve">. To keep track of these changes, version control systems </w:t>
      </w:r>
      <w:r w:rsidR="005E40EB">
        <w:t>that</w:t>
      </w:r>
      <w:r w:rsidRPr="00555C8C">
        <w:t xml:space="preserve"> track changes to the computer code by assigning identifying version characteristics to each copy of the code before the code is consolidated may be implemented. Version </w:t>
      </w:r>
      <w:r w:rsidRPr="00555C8C">
        <w:lastRenderedPageBreak/>
        <w:t>control systems can help track changes in various ways</w:t>
      </w:r>
      <w:r w:rsidR="005E40EB">
        <w:t>,</w:t>
      </w:r>
      <w:r w:rsidRPr="00555C8C">
        <w:t xml:space="preserve"> such as comparing different versions of the code and highlighting where keystroke differences exist</w:t>
      </w:r>
      <w:r w:rsidR="005D2FFD">
        <w:t>,</w:t>
      </w:r>
      <w:r w:rsidRPr="00555C8C">
        <w:t xml:space="preserve"> and then requiring the user to write comments in plain language describing each change made to the code by the user before allowing those changes to be incorporated into a new version of the code. The version control software will then create a unique version identifier for each iteration and allow the user to revert to those changes if needed (Noble, 2009). This is especially useful when a user decides to share their code or text with other collaborators. When the user receives new comments from the code/text they have shared, they </w:t>
      </w:r>
      <w:r w:rsidR="005E40EB">
        <w:t>can</w:t>
      </w:r>
      <w:r w:rsidRPr="00555C8C">
        <w:t xml:space="preserve"> see what has been changed </w:t>
      </w:r>
      <w:r w:rsidR="005E40EB">
        <w:t>concerning</w:t>
      </w:r>
      <w:r w:rsidRPr="00555C8C">
        <w:t xml:space="preserve"> the original document. The user will then implement those changes through the version control system</w:t>
      </w:r>
      <w:r w:rsidR="005E40EB">
        <w:t>,</w:t>
      </w:r>
      <w:r w:rsidRPr="00555C8C">
        <w:t xml:space="preserve"> so the</w:t>
      </w:r>
      <w:r w:rsidR="005E40EB">
        <w:t>y</w:t>
      </w:r>
      <w:r w:rsidRPr="00555C8C">
        <w:t xml:space="preserve"> are tracked and transparent to other users</w:t>
      </w:r>
      <w:r w:rsidR="001C69D5" w:rsidRPr="001C69D5">
        <w:t>.</w:t>
      </w:r>
    </w:p>
    <w:p w14:paraId="415C2429" w14:textId="53C10E64" w:rsidR="001C69D5" w:rsidRPr="001C69D5" w:rsidRDefault="00862493" w:rsidP="001C69D5">
      <w:pPr>
        <w:pStyle w:val="006BodyText"/>
      </w:pPr>
      <w:r w:rsidRPr="00862493">
        <w:t xml:space="preserve">In the LCR project, code collaboration is </w:t>
      </w:r>
      <w:r w:rsidR="005E40EB">
        <w:t>standard practice</w:t>
      </w:r>
      <w:r w:rsidRPr="00862493">
        <w:t xml:space="preserve">. Before </w:t>
      </w:r>
      <w:r w:rsidR="001C1E01">
        <w:t>developing</w:t>
      </w:r>
      <w:r w:rsidRPr="00862493">
        <w:t xml:space="preserve"> the GitHub repository structure, code writing collaborations in our project ultimately ended in several files of the same script</w:t>
      </w:r>
      <w:r w:rsidR="001C1E01">
        <w:t>. Still,</w:t>
      </w:r>
      <w:r w:rsidRPr="00862493">
        <w:t xml:space="preserve"> each file was a slight iteration of each other (e.g., rscript_1.R, rscript_2.R). It became confusing which script was the most up to date and which script should be used for which analysis</w:t>
      </w:r>
      <w:r w:rsidR="001C1E01">
        <w:t>. U</w:t>
      </w:r>
      <w:r w:rsidRPr="00862493">
        <w:t>sing version control</w:t>
      </w:r>
      <w:r w:rsidR="001C1E01">
        <w:t>,</w:t>
      </w:r>
      <w:r w:rsidRPr="00862493">
        <w:t xml:space="preserve"> archives each iteration of each file (i</w:t>
      </w:r>
      <w:r w:rsidR="001C1E01">
        <w:t>f</w:t>
      </w:r>
      <w:r w:rsidRPr="00862493">
        <w:t xml:space="preserve"> a previous version is needed) while only keeping the most up</w:t>
      </w:r>
      <w:r w:rsidR="001C1E01">
        <w:t>-to-</w:t>
      </w:r>
      <w:r w:rsidRPr="00862493">
        <w:t xml:space="preserve">date version of that file active in the repository. This makes it much easier to find the most up-to-date file for use across collaborations. We utilize GitHub to </w:t>
      </w:r>
      <w:r w:rsidR="001C1E01">
        <w:t>record</w:t>
      </w:r>
      <w:r w:rsidRPr="00862493">
        <w:t xml:space="preserve"> which files have been changed, who has changed them, and why they were changed. Using version control software </w:t>
      </w:r>
      <w:r w:rsidR="001C1E01">
        <w:t>saved us time in determining</w:t>
      </w:r>
      <w:r w:rsidRPr="00862493">
        <w:t xml:space="preserve"> when and why </w:t>
      </w:r>
      <w:r w:rsidR="001C1E01">
        <w:t>specific</w:t>
      </w:r>
      <w:r w:rsidRPr="00862493">
        <w:t xml:space="preserve"> script changes were implemented</w:t>
      </w:r>
      <w:r w:rsidR="001C69D5" w:rsidRPr="001C69D5">
        <w:t>.</w:t>
      </w:r>
    </w:p>
    <w:p w14:paraId="06E40C85" w14:textId="707C619D" w:rsidR="001C69D5" w:rsidRPr="001C69D5" w:rsidRDefault="00916D61" w:rsidP="001C69D5">
      <w:pPr>
        <w:pStyle w:val="003First-LevelSubheadingBOLD"/>
        <w:rPr>
          <w:rFonts w:eastAsia="Calibri"/>
        </w:rPr>
      </w:pPr>
      <w:bookmarkStart w:id="140" w:name="_Toc64018336"/>
      <w:r w:rsidRPr="001C69D5">
        <w:rPr>
          <w:rFonts w:eastAsia="Calibri"/>
        </w:rPr>
        <w:lastRenderedPageBreak/>
        <w:t xml:space="preserve">Challenges Working </w:t>
      </w:r>
      <w:r>
        <w:rPr>
          <w:rFonts w:eastAsia="Calibri"/>
        </w:rPr>
        <w:t>i</w:t>
      </w:r>
      <w:r w:rsidRPr="001C69D5">
        <w:rPr>
          <w:rFonts w:eastAsia="Calibri"/>
        </w:rPr>
        <w:t xml:space="preserve">n </w:t>
      </w:r>
      <w:r w:rsidR="001752ED">
        <w:rPr>
          <w:rFonts w:eastAsia="Calibri"/>
        </w:rPr>
        <w:t>O</w:t>
      </w:r>
      <w:r w:rsidRPr="001C69D5">
        <w:rPr>
          <w:rFonts w:eastAsia="Calibri"/>
        </w:rPr>
        <w:t>ne Repository</w:t>
      </w:r>
      <w:bookmarkEnd w:id="140"/>
      <w:r w:rsidR="001752ED">
        <w:rPr>
          <w:rFonts w:eastAsia="Calibri"/>
        </w:rPr>
        <w:t>: Lesson Learned</w:t>
      </w:r>
    </w:p>
    <w:p w14:paraId="75C0F2B3" w14:textId="0483B59A" w:rsidR="001C69D5" w:rsidRPr="001C69D5" w:rsidRDefault="00144F1C" w:rsidP="00C92DA8">
      <w:pPr>
        <w:pStyle w:val="006BodyText"/>
      </w:pPr>
      <w:r w:rsidRPr="00144F1C">
        <w:t>As the LCR project started to collect a consistent stream of data, it became apparent that its GitHub structure</w:t>
      </w:r>
      <w:r w:rsidR="00DE50D1">
        <w:t>,</w:t>
      </w:r>
      <w:r w:rsidRPr="00144F1C">
        <w:t xml:space="preserve"> as </w:t>
      </w:r>
      <w:r w:rsidR="00DE50D1">
        <w:t>initi</w:t>
      </w:r>
      <w:r w:rsidRPr="00144F1C">
        <w:t>al</w:t>
      </w:r>
      <w:r w:rsidR="00DE50D1">
        <w:t>ly</w:t>
      </w:r>
      <w:r w:rsidRPr="00144F1C">
        <w:t xml:space="preserve"> designed</w:t>
      </w:r>
      <w:r w:rsidR="00DE50D1">
        <w:t>,</w:t>
      </w:r>
      <w:r w:rsidRPr="00144F1C">
        <w:t xml:space="preserve"> was becoming increasingly more </w:t>
      </w:r>
      <w:r w:rsidR="00DE50D1">
        <w:t>challenging</w:t>
      </w:r>
      <w:r w:rsidRPr="00144F1C">
        <w:t xml:space="preserve"> to maintain and manage. One of the main complaints of users was that it was difficult to find scripts and their data source. Collaborators working in the main GitHub repository were not always following repository guidelines</w:t>
      </w:r>
      <w:r w:rsidR="00DE50D1">
        <w:t>;</w:t>
      </w:r>
      <w:r w:rsidRPr="00144F1C">
        <w:t xml:space="preserve"> however</w:t>
      </w:r>
      <w:r w:rsidR="00DE50D1">
        <w:t>, the guidelines did not address many of our newfound needs,</w:t>
      </w:r>
      <w:r w:rsidRPr="00144F1C">
        <w:t xml:space="preserve"> such as </w:t>
      </w:r>
      <w:r w:rsidR="00C73FD9">
        <w:t>accounting</w:t>
      </w:r>
      <w:r w:rsidRPr="00144F1C">
        <w:t xml:space="preserve"> for multiple working projects using the same data. Without </w:t>
      </w:r>
      <w:r w:rsidR="00DE50D1">
        <w:t>proper guidelines, the main GitHub repository quickly began to grow and expand (Figure 2-1) in an unmanaged way</w:t>
      </w:r>
      <w:r w:rsidRPr="00144F1C">
        <w:t xml:space="preserve">. Our main GitHub repository started to store multiple projects inside of itself, leading to </w:t>
      </w:r>
      <w:r w:rsidR="00DE50D1">
        <w:t>confusion in the repository in</w:t>
      </w:r>
      <w:r w:rsidRPr="00144F1C">
        <w:t xml:space="preserve"> which data and scripts were used for each of the different projects. We soon </w:t>
      </w:r>
      <w:r w:rsidR="00DE50D1">
        <w:t>realized</w:t>
      </w:r>
      <w:r w:rsidRPr="00144F1C">
        <w:t xml:space="preserve"> that the GitHub repository structure we had employed was not effective in keeping our files or projects organized. This led to a </w:t>
      </w:r>
      <w:r w:rsidR="00DE50D1">
        <w:t>significant</w:t>
      </w:r>
      <w:r w:rsidRPr="00144F1C">
        <w:t xml:space="preserve"> revision in </w:t>
      </w:r>
      <w:r w:rsidR="00DE50D1">
        <w:t xml:space="preserve">the </w:t>
      </w:r>
      <w:r w:rsidRPr="00144F1C">
        <w:t>GitHub repository structure</w:t>
      </w:r>
      <w:r w:rsidR="004A40BD">
        <w:t>.</w:t>
      </w:r>
    </w:p>
    <w:p w14:paraId="567A7897" w14:textId="092B8D15" w:rsidR="001C69D5" w:rsidRPr="001C69D5" w:rsidRDefault="00916D61" w:rsidP="001C69D5">
      <w:pPr>
        <w:pStyle w:val="003First-LevelSubheadingBOLD"/>
        <w:rPr>
          <w:rFonts w:eastAsia="Calibri"/>
        </w:rPr>
      </w:pPr>
      <w:bookmarkStart w:id="141" w:name="_Toc64018337"/>
      <w:r w:rsidRPr="001C69D5">
        <w:rPr>
          <w:rFonts w:eastAsia="Calibri"/>
        </w:rPr>
        <w:t xml:space="preserve">Creating </w:t>
      </w:r>
      <w:r>
        <w:rPr>
          <w:rFonts w:eastAsia="Calibri"/>
        </w:rPr>
        <w:t>a</w:t>
      </w:r>
      <w:r w:rsidRPr="001C69D5">
        <w:rPr>
          <w:rFonts w:eastAsia="Calibri"/>
        </w:rPr>
        <w:t xml:space="preserve"> New Github Repository Structure </w:t>
      </w:r>
      <w:r>
        <w:rPr>
          <w:rFonts w:eastAsia="Calibri"/>
        </w:rPr>
        <w:t>a</w:t>
      </w:r>
      <w:r w:rsidRPr="001C69D5">
        <w:rPr>
          <w:rFonts w:eastAsia="Calibri"/>
        </w:rPr>
        <w:t>nd Workflow</w:t>
      </w:r>
      <w:bookmarkEnd w:id="141"/>
      <w:r w:rsidR="00BC10E9">
        <w:rPr>
          <w:rFonts w:eastAsia="Calibri"/>
        </w:rPr>
        <w:t>: LCR Project v2.0</w:t>
      </w:r>
    </w:p>
    <w:p w14:paraId="33712A4C" w14:textId="3D519E43" w:rsidR="001C69D5" w:rsidRPr="001C69D5" w:rsidRDefault="007C6118" w:rsidP="001C69D5">
      <w:pPr>
        <w:pStyle w:val="006BodyText"/>
      </w:pPr>
      <w:r w:rsidRPr="001C69D5">
        <w:t xml:space="preserve">The main goal </w:t>
      </w:r>
      <w:r>
        <w:t>of the</w:t>
      </w:r>
      <w:r w:rsidRPr="001C69D5">
        <w:t xml:space="preserve"> GitHub repository</w:t>
      </w:r>
      <w:r>
        <w:t xml:space="preserve"> version 2.0 for the Lone Cabbage project</w:t>
      </w:r>
      <w:r w:rsidRPr="001C69D5">
        <w:t xml:space="preserve"> </w:t>
      </w:r>
      <w:r w:rsidR="00DE50D1">
        <w:t xml:space="preserve">was </w:t>
      </w:r>
      <w:r w:rsidRPr="001C69D5">
        <w:t xml:space="preserve">to keep different </w:t>
      </w:r>
      <w:r>
        <w:t>sub-</w:t>
      </w:r>
      <w:r w:rsidRPr="001C69D5">
        <w:t>projects separate</w:t>
      </w:r>
      <w:r>
        <w:t xml:space="preserve"> (i.e., water quality summaries for reports separate from water quality analyses)</w:t>
      </w:r>
      <w:r w:rsidRPr="001C69D5">
        <w:t xml:space="preserve"> but to have </w:t>
      </w:r>
      <w:r w:rsidR="00DE50D1">
        <w:t>a shared</w:t>
      </w:r>
      <w:r w:rsidRPr="001C69D5">
        <w:t xml:space="preserve"> </w:t>
      </w:r>
      <w:r w:rsidR="00DE50D1">
        <w:t xml:space="preserve">“living </w:t>
      </w:r>
      <w:r w:rsidRPr="001C69D5">
        <w:t>data</w:t>
      </w:r>
      <w:r w:rsidR="00DE50D1">
        <w:t>”</w:t>
      </w:r>
      <w:r w:rsidRPr="001C69D5">
        <w:t xml:space="preserve"> source. We extracted the different projects inside our main GitHub repository and created individual project repositories. Each project repository follows the same guidelines for folder structure (</w:t>
      </w:r>
      <w:hyperlink r:id="rId25" w:history="1">
        <w:r w:rsidRPr="00546F40">
          <w:rPr>
            <w:rStyle w:val="Hyperlink"/>
          </w:rPr>
          <w:t>https://github.com/LCRoysterproject/repo_structure</w:t>
        </w:r>
      </w:hyperlink>
      <w:r w:rsidRPr="001C69D5">
        <w:t>)</w:t>
      </w:r>
      <w:r>
        <w:t xml:space="preserve"> defined earlier, but instead of the entire project falling under one repository, separate repositories were created</w:t>
      </w:r>
      <w:r w:rsidRPr="001C69D5">
        <w:t>. These new project repositories also include descriptions in their README.md</w:t>
      </w:r>
      <w:r>
        <w:t xml:space="preserve"> file</w:t>
      </w:r>
      <w:r w:rsidRPr="001C69D5">
        <w:t xml:space="preserve"> about the folders and files inside of them. These README.md </w:t>
      </w:r>
      <w:r>
        <w:t xml:space="preserve">files </w:t>
      </w:r>
      <w:r w:rsidRPr="001C69D5">
        <w:t xml:space="preserve">are essential in </w:t>
      </w:r>
      <w:r w:rsidRPr="001C69D5">
        <w:lastRenderedPageBreak/>
        <w:t xml:space="preserve">maintaining </w:t>
      </w:r>
      <w:r w:rsidR="00DE50D1">
        <w:t xml:space="preserve">the </w:t>
      </w:r>
      <w:r w:rsidRPr="001C69D5">
        <w:t xml:space="preserve">transparency of what each script does and </w:t>
      </w:r>
      <w:r w:rsidR="00DE50D1">
        <w:t>its outputs</w:t>
      </w:r>
      <w:r w:rsidRPr="001C69D5">
        <w:t xml:space="preserve">. Our project team members </w:t>
      </w:r>
      <w:r w:rsidR="00DE50D1">
        <w:t>must</w:t>
      </w:r>
      <w:r w:rsidRPr="001C69D5">
        <w:t xml:space="preserve"> </w:t>
      </w:r>
      <w:r w:rsidR="00DE50D1">
        <w:t>update</w:t>
      </w:r>
      <w:r w:rsidRPr="001C69D5">
        <w:t xml:space="preserve"> README.md</w:t>
      </w:r>
      <w:r>
        <w:t xml:space="preserve"> files</w:t>
      </w:r>
      <w:r w:rsidRPr="001C69D5">
        <w:t xml:space="preserve"> as they create new files for scripts and text, ensuring clarity and transparency in the repository</w:t>
      </w:r>
      <w:r w:rsidR="001C69D5" w:rsidRPr="001C69D5">
        <w:t>.</w:t>
      </w:r>
    </w:p>
    <w:p w14:paraId="51DBF031" w14:textId="270FDA07" w:rsidR="001C69D5" w:rsidRPr="001C69D5" w:rsidRDefault="00723F44" w:rsidP="002B03C0">
      <w:pPr>
        <w:pStyle w:val="006BodyText"/>
      </w:pPr>
      <w:r>
        <w:t>Why is this structure an improvement over the first version of the LCR project GitHub repository structure? First, t</w:t>
      </w:r>
      <w:r w:rsidRPr="001C69D5">
        <w:t>hese individualized project repositories are self-su</w:t>
      </w:r>
      <w:r w:rsidR="00DE50D1">
        <w:t>fficient,</w:t>
      </w:r>
      <w:r w:rsidRPr="001C69D5">
        <w:t xml:space="preserve"> and only team members actively working on that project have access to them. </w:t>
      </w:r>
      <w:r>
        <w:t>Second, t</w:t>
      </w:r>
      <w:r w:rsidRPr="001C69D5">
        <w:t xml:space="preserve">hese repositories are </w:t>
      </w:r>
      <w:r>
        <w:t>independent</w:t>
      </w:r>
      <w:r w:rsidRPr="001C69D5">
        <w:t xml:space="preserve">, and </w:t>
      </w:r>
      <w:r w:rsidR="00DE50D1">
        <w:t>other project repositories’ scripts do not influence their</w:t>
      </w:r>
      <w:r w:rsidRPr="001C69D5">
        <w:t xml:space="preserve"> scripts. Because some of these project repositories need to access the most up</w:t>
      </w:r>
      <w:r w:rsidR="00DE50D1">
        <w:t>-to-</w:t>
      </w:r>
      <w:r w:rsidRPr="001C69D5">
        <w:t>date LCR project generated data (e.g., water quality, oyster measurements, oyster counts)</w:t>
      </w:r>
      <w:r w:rsidR="00DE50D1">
        <w:t>,</w:t>
      </w:r>
      <w:r w:rsidRPr="001C69D5">
        <w:t xml:space="preserve"> </w:t>
      </w:r>
      <w:r w:rsidR="00DE50D1">
        <w:t>our workflow needed to include</w:t>
      </w:r>
      <w:r w:rsidRPr="001C69D5">
        <w:t xml:space="preserve"> a way that the project team member could access these data. </w:t>
      </w:r>
      <w:r>
        <w:t>In the second version of the structure, a</w:t>
      </w:r>
      <w:r w:rsidRPr="001C69D5">
        <w:t>ll LCR generated data are processed and then stored in a master data repository. This data repository may contain relevant data which could be used among different project repositories (</w:t>
      </w:r>
      <w:r>
        <w:t>Figure 2-2</w:t>
      </w:r>
      <w:r w:rsidRPr="001C69D5">
        <w:t>). This master data repository also contains commonly used scripts and text</w:t>
      </w:r>
      <w:r>
        <w:t xml:space="preserve"> for routine project reporting efforts</w:t>
      </w:r>
      <w:r w:rsidRPr="001C69D5">
        <w:t xml:space="preserve"> (e.g., water quality MySQL extraction code, sampling power analysis). Every LCR team member has access to this master data repository. I</w:t>
      </w:r>
      <w:r w:rsidR="00DE50D1">
        <w:t>f</w:t>
      </w:r>
      <w:r w:rsidRPr="001C69D5">
        <w:t xml:space="preserve"> a team member needs to update the data for their analysis, they </w:t>
      </w:r>
      <w:r w:rsidR="00DE50D1">
        <w:t>can</w:t>
      </w:r>
      <w:r w:rsidRPr="001C69D5">
        <w:t xml:space="preserve"> do so without limitations or approval. These data are also protected from being wrongfully edited or deleted by GitHub branch permissions. Only LCR project admins are allowed to make updates or changes to the master data repository, which adds an extra layer of security to this repository</w:t>
      </w:r>
      <w:r w:rsidR="001C69D5" w:rsidRPr="001C69D5">
        <w:t>.</w:t>
      </w:r>
    </w:p>
    <w:p w14:paraId="25533141" w14:textId="00D92582" w:rsidR="001C69D5" w:rsidRPr="001C69D5" w:rsidRDefault="00BA6536" w:rsidP="001C69D5">
      <w:pPr>
        <w:pStyle w:val="003First-LevelSubheadingBOLD"/>
        <w:rPr>
          <w:rFonts w:eastAsia="Calibri"/>
        </w:rPr>
      </w:pPr>
      <w:bookmarkStart w:id="142" w:name="_Toc64018338"/>
      <w:r>
        <w:rPr>
          <w:rFonts w:eastAsia="Calibri"/>
        </w:rPr>
        <w:t xml:space="preserve">Controlling Access </w:t>
      </w:r>
      <w:r w:rsidR="00DE50D1">
        <w:rPr>
          <w:rFonts w:eastAsia="Calibri"/>
        </w:rPr>
        <w:t>V</w:t>
      </w:r>
      <w:r>
        <w:rPr>
          <w:rFonts w:eastAsia="Calibri"/>
        </w:rPr>
        <w:t xml:space="preserve">ia </w:t>
      </w:r>
      <w:r w:rsidR="00397459" w:rsidRPr="001C69D5">
        <w:rPr>
          <w:rFonts w:eastAsia="Calibri"/>
        </w:rPr>
        <w:t xml:space="preserve">Github Permissions </w:t>
      </w:r>
      <w:r w:rsidR="00744963">
        <w:rPr>
          <w:rFonts w:eastAsia="Calibri"/>
        </w:rPr>
        <w:t>a</w:t>
      </w:r>
      <w:r w:rsidR="00397459" w:rsidRPr="001C69D5">
        <w:rPr>
          <w:rFonts w:eastAsia="Calibri"/>
        </w:rPr>
        <w:t>nd Branch Workflow</w:t>
      </w:r>
      <w:bookmarkEnd w:id="142"/>
    </w:p>
    <w:p w14:paraId="03954F7A" w14:textId="2A8BEA03" w:rsidR="001C69D5" w:rsidRPr="001C69D5" w:rsidRDefault="00614529" w:rsidP="001C69D5">
      <w:pPr>
        <w:pStyle w:val="006BodyText"/>
      </w:pPr>
      <w:r w:rsidRPr="001C69D5">
        <w:t xml:space="preserve">GitHub has settings </w:t>
      </w:r>
      <w:r w:rsidR="00DE50D1">
        <w:t>that</w:t>
      </w:r>
      <w:r w:rsidRPr="001C69D5">
        <w:t xml:space="preserve"> can limit who can edit or modify a repository’s branches </w:t>
      </w:r>
      <w:sdt>
        <w:sdtPr>
          <w:rPr>
            <w:color w:val="000000"/>
          </w:rPr>
          <w:tag w:val="MENDELEY_CITATION_0236b093-dd5e-4fd0-aa9d-4905c107f7ac"/>
          <w:id w:val="1208066210"/>
          <w:placeholder>
            <w:docPart w:val="B7CBE9F9152B4064AF402F37707237E4"/>
          </w:placeholder>
        </w:sdtPr>
        <w:sdtEndPr/>
        <w:sdtContent>
          <w:r w:rsidRPr="001C69D5">
            <w:rPr>
              <w:color w:val="000000"/>
            </w:rPr>
            <w:t>(Perez-</w:t>
          </w:r>
          <w:proofErr w:type="spellStart"/>
          <w:r w:rsidRPr="001C69D5">
            <w:rPr>
              <w:color w:val="000000"/>
            </w:rPr>
            <w:t>Riverol</w:t>
          </w:r>
          <w:proofErr w:type="spellEnd"/>
          <w:r w:rsidRPr="001C69D5">
            <w:rPr>
              <w:color w:val="000000"/>
            </w:rPr>
            <w:t xml:space="preserve"> et al., 2016). </w:t>
          </w:r>
        </w:sdtContent>
      </w:sdt>
      <w:r>
        <w:rPr>
          <w:color w:val="000000"/>
        </w:rPr>
        <w:t xml:space="preserve">This is useful for protecting some branches from permanent </w:t>
      </w:r>
      <w:r>
        <w:rPr>
          <w:color w:val="000000"/>
        </w:rPr>
        <w:lastRenderedPageBreak/>
        <w:t xml:space="preserve">change while at the same time allowing the files to be used by multiple team members. </w:t>
      </w:r>
      <w:r w:rsidR="00DE50D1">
        <w:rPr>
          <w:color w:val="000000"/>
        </w:rPr>
        <w:t>For each LCR project repository with</w:t>
      </w:r>
      <w:r w:rsidRPr="001C69D5">
        <w:t xml:space="preserve"> collaborators, we establish a protected `master` branch and open collaborator branches. Collaborators </w:t>
      </w:r>
      <w:r w:rsidR="00DE50D1">
        <w:t>can</w:t>
      </w:r>
      <w:r w:rsidRPr="001C69D5">
        <w:t xml:space="preserve"> edit and modify their branches however they please</w:t>
      </w:r>
      <w:r w:rsidR="00DE50D1">
        <w:t>. Still,</w:t>
      </w:r>
      <w:r w:rsidRPr="001C69D5">
        <w:t xml:space="preserve"> they </w:t>
      </w:r>
      <w:r w:rsidR="00DE50D1">
        <w:t>cannot</w:t>
      </w:r>
      <w:r w:rsidRPr="001C69D5">
        <w:t xml:space="preserve"> update or modify </w:t>
      </w:r>
      <w:proofErr w:type="gramStart"/>
      <w:r w:rsidRPr="001C69D5">
        <w:t xml:space="preserve">the </w:t>
      </w:r>
      <w:r>
        <w:t xml:space="preserve"> “</w:t>
      </w:r>
      <w:proofErr w:type="gramEnd"/>
      <w:r w:rsidRPr="001C69D5">
        <w:t>master</w:t>
      </w:r>
      <w:r>
        <w:t>”</w:t>
      </w:r>
      <w:r w:rsidRPr="001C69D5">
        <w:t xml:space="preserve"> branch unless approved by a project admin via a pull request. Project admins are expected to review a pull request rigorously and work with the collaborator if there are any discrepancies in the pull request. Using a system that checks </w:t>
      </w:r>
      <w:r w:rsidR="00DE50D1">
        <w:t>collaborators' work</w:t>
      </w:r>
      <w:r w:rsidRPr="001C69D5">
        <w:t xml:space="preserve"> has helped us reduce errors in code, text, and data and can be implemented across many ecological efforts</w:t>
      </w:r>
      <w:r w:rsidR="001C69D5" w:rsidRPr="001C69D5">
        <w:t>.</w:t>
      </w:r>
    </w:p>
    <w:p w14:paraId="1216AC07" w14:textId="0D036032" w:rsidR="001C69D5" w:rsidRPr="001C69D5" w:rsidRDefault="001C69D5" w:rsidP="001C69D5">
      <w:pPr>
        <w:pStyle w:val="006BodyText"/>
      </w:pPr>
      <w:r w:rsidRPr="001C69D5">
        <w:t>Furthermore, GitHub has the functionality to make repositories public or private. Whether a repository is public or private is ultimately up to the administrators of that project repository. Public repositories are open and searchable to the public. Private repositories are only initially viewable to the creator of the repository. Additionally, in the LCR project</w:t>
      </w:r>
      <w:r w:rsidR="00DE50D1">
        <w:t>,</w:t>
      </w:r>
      <w:r w:rsidRPr="001C69D5">
        <w:t xml:space="preserve"> we also limit the users who have access to any given repository. All users have access to the master data repository</w:t>
      </w:r>
      <w:r w:rsidR="00DE50D1">
        <w:t>;</w:t>
      </w:r>
      <w:r w:rsidRPr="001C69D5">
        <w:t xml:space="preserve"> however</w:t>
      </w:r>
      <w:r w:rsidR="00DE50D1">
        <w:t>,</w:t>
      </w:r>
      <w:r w:rsidRPr="001C69D5">
        <w:t xml:space="preserve"> they do not have access to other collaborator repositories unless an LCR admin grants them access. We allow some repositories to be public and protected and actively worked on repositories to be private. GitHub allows project managers to change </w:t>
      </w:r>
      <w:r w:rsidR="00FA4821">
        <w:t>any repository, private or public status</w:t>
      </w:r>
      <w:r w:rsidRPr="001C69D5">
        <w:t xml:space="preserve"> at any time. These repository functionalities can allow many ecologists to actively work on their research while protecting their data, analyses, and findings.</w:t>
      </w:r>
    </w:p>
    <w:p w14:paraId="0AD23E92" w14:textId="744891D2" w:rsidR="001C69D5" w:rsidRPr="001C69D5" w:rsidRDefault="0015456B" w:rsidP="001C69D5">
      <w:pPr>
        <w:pStyle w:val="003First-LevelSubheadingBOLD"/>
        <w:rPr>
          <w:rFonts w:eastAsia="Calibri"/>
        </w:rPr>
      </w:pPr>
      <w:bookmarkStart w:id="143" w:name="_Toc64018339"/>
      <w:r w:rsidRPr="001C69D5">
        <w:rPr>
          <w:rFonts w:eastAsia="Calibri"/>
        </w:rPr>
        <w:t xml:space="preserve">Naming Conventions </w:t>
      </w:r>
      <w:r w:rsidR="00DA0FCC">
        <w:rPr>
          <w:rFonts w:eastAsia="Calibri"/>
        </w:rPr>
        <w:t>f</w:t>
      </w:r>
      <w:r w:rsidRPr="001C69D5">
        <w:rPr>
          <w:rFonts w:eastAsia="Calibri"/>
        </w:rPr>
        <w:t xml:space="preserve">or Repository, Files, </w:t>
      </w:r>
      <w:r>
        <w:rPr>
          <w:rFonts w:eastAsia="Calibri"/>
        </w:rPr>
        <w:t>a</w:t>
      </w:r>
      <w:r w:rsidRPr="001C69D5">
        <w:rPr>
          <w:rFonts w:eastAsia="Calibri"/>
        </w:rPr>
        <w:t>nd Folders</w:t>
      </w:r>
      <w:bookmarkEnd w:id="143"/>
    </w:p>
    <w:p w14:paraId="6F6DF697" w14:textId="177C8FBD" w:rsidR="001C69D5" w:rsidRDefault="001C69D5" w:rsidP="001C69D5">
      <w:pPr>
        <w:pStyle w:val="006BodyText"/>
      </w:pPr>
      <w:r w:rsidRPr="001C69D5">
        <w:t xml:space="preserve">Proper file naming conventions help users understand the contents of the file without having to click on it. For scripts, naming conventions exist in which if a script file creates a function or a </w:t>
      </w:r>
      <w:r w:rsidR="00164CE5">
        <w:t>specific</w:t>
      </w:r>
      <w:r w:rsidRPr="001C69D5">
        <w:t xml:space="preserve"> output</w:t>
      </w:r>
      <w:r w:rsidR="00164CE5">
        <w:t>,</w:t>
      </w:r>
      <w:r w:rsidRPr="001C69D5">
        <w:t xml:space="preserve"> the output file should also be named the same </w:t>
      </w:r>
      <w:r w:rsidRPr="001C69D5">
        <w:lastRenderedPageBreak/>
        <w:t>(</w:t>
      </w:r>
      <w:hyperlink r:id="rId26" w:anchor="names-1" w:history="1">
        <w:r w:rsidRPr="001C69D5">
          <w:rPr>
            <w:color w:val="4472C4"/>
          </w:rPr>
          <w:t>https://style.tidyverse.org/package-files.html#names-1</w:t>
        </w:r>
      </w:hyperlink>
      <w:r w:rsidRPr="001C69D5">
        <w:t>). In the LCR project</w:t>
      </w:r>
      <w:r w:rsidR="00164CE5">
        <w:t>,</w:t>
      </w:r>
      <w:r w:rsidRPr="001C69D5">
        <w:t xml:space="preserve"> we created a consistent set of guidelines for filenames (</w:t>
      </w:r>
      <w:r>
        <w:t>Table 2-1</w:t>
      </w:r>
      <w:r w:rsidRPr="001C69D5">
        <w:t>). The overall guidance to naming files is to keep the cases consistent, in our case lowercase, and to keep the structure of naming the file the same. We use an overall naming guidance of study, location, and project summary, in that order, to name files. These guidelines help each collaborator think about</w:t>
      </w:r>
      <w:r w:rsidR="00AC0A45">
        <w:t>:</w:t>
      </w:r>
      <w:r w:rsidRPr="001C69D5">
        <w:t xml:space="preserve"> (A</w:t>
      </w:r>
      <w:r w:rsidR="00AC0A45">
        <w:t>)</w:t>
      </w:r>
      <w:r w:rsidRPr="001C69D5">
        <w:t xml:space="preserve"> why they are creating a new file; and (B</w:t>
      </w:r>
      <w:r w:rsidR="00AC0A45">
        <w:t>)</w:t>
      </w:r>
      <w:r w:rsidRPr="001C69D5">
        <w:t xml:space="preserve"> what does this file ultimately intend to do. We hope that these file naming guidelines will help other ecologists </w:t>
      </w:r>
      <w:r w:rsidR="00164CE5">
        <w:t>pursue</w:t>
      </w:r>
      <w:r w:rsidRPr="001C69D5">
        <w:t xml:space="preserve"> standardizing their filenames and increase their file transparency.</w:t>
      </w:r>
    </w:p>
    <w:p w14:paraId="2C0EBA36" w14:textId="467AAFF0" w:rsidR="002B03C0" w:rsidRPr="002B03C0" w:rsidRDefault="002B03C0" w:rsidP="002B03C0">
      <w:pPr>
        <w:pStyle w:val="003First-LevelSubheadingBOLD"/>
        <w:rPr>
          <w:rFonts w:eastAsia="Calibri"/>
        </w:rPr>
      </w:pPr>
      <w:bookmarkStart w:id="144" w:name="_Toc64018340"/>
      <w:r w:rsidRPr="001C69D5">
        <w:rPr>
          <w:rFonts w:eastAsia="Calibri"/>
        </w:rPr>
        <w:t>Transparency</w:t>
      </w:r>
      <w:bookmarkEnd w:id="144"/>
    </w:p>
    <w:p w14:paraId="52BBAD22" w14:textId="558E293E" w:rsidR="001C69D5" w:rsidRPr="001C69D5" w:rsidRDefault="001C69D5" w:rsidP="002B03C0">
      <w:pPr>
        <w:pStyle w:val="006BodyText"/>
      </w:pPr>
      <w:r w:rsidRPr="001C69D5">
        <w:t>GitHub has options to increase transparency for an ecological project. Hosting a public project repository on Github can improve the probability of researchers and the public find</w:t>
      </w:r>
      <w:r w:rsidR="00DF1D40">
        <w:t>ing</w:t>
      </w:r>
      <w:r w:rsidRPr="001C69D5">
        <w:t xml:space="preserve"> the repository and </w:t>
      </w:r>
      <w:r w:rsidR="00DF1D40" w:rsidRPr="001C69D5">
        <w:t xml:space="preserve">possibly </w:t>
      </w:r>
      <w:r w:rsidR="00DF1D40">
        <w:t xml:space="preserve">beginning </w:t>
      </w:r>
      <w:r w:rsidR="00DF1D40" w:rsidRPr="001C69D5">
        <w:t>collaborat</w:t>
      </w:r>
      <w:r w:rsidR="00DF1D40">
        <w:t>ions</w:t>
      </w:r>
      <w:r w:rsidRPr="001C69D5">
        <w:t xml:space="preserve">. </w:t>
      </w:r>
      <w:r w:rsidR="00164CE5">
        <w:t>Through a pull request, commit messages are easily seen and located in GitHub</w:t>
      </w:r>
      <w:r w:rsidRPr="001C69D5">
        <w:t xml:space="preserve"> and allow collaborators to understand any change submitted to the repository. Transparent repositories are unlikely to be “scooped” by another researcher </w:t>
      </w:r>
      <w:r w:rsidR="00164CE5">
        <w:t>who can claim the data. The analysis is theirs</w:t>
      </w:r>
      <w:r w:rsidRPr="001C69D5">
        <w:t xml:space="preserve"> through the continuous stream of commit messages leading to the final product. An additional benefit to a transparent repository is that many eyes will be available to evaluate code and text, </w:t>
      </w:r>
      <w:r w:rsidR="00164CE5">
        <w:t>increasing</w:t>
      </w:r>
      <w:r w:rsidRPr="001C69D5">
        <w:t xml:space="preserve"> the time i</w:t>
      </w:r>
      <w:r w:rsidR="00164CE5">
        <w:t>t</w:t>
      </w:r>
      <w:r w:rsidRPr="001C69D5">
        <w:t xml:space="preserve"> takes to debug a script issue. Generally, most scientists </w:t>
      </w:r>
      <w:r w:rsidR="00164CE5">
        <w:t>interested</w:t>
      </w:r>
      <w:r w:rsidRPr="001C69D5">
        <w:t xml:space="preserve"> in related research are more willing to collaborate with the original scientist than compete with them </w:t>
      </w:r>
      <w:sdt>
        <w:sdtPr>
          <w:tag w:val="MENDELEY_CITATION_22d92e34-158d-463d-a5d1-fe94e70c3e1c"/>
          <w:id w:val="-445693211"/>
          <w:placeholder>
            <w:docPart w:val="6C46167184084FB6A0025A6AFEC2DB7C"/>
          </w:placeholder>
        </w:sdtPr>
        <w:sdtEndPr/>
        <w:sdtContent>
          <w:r w:rsidRPr="001C69D5">
            <w:t>(</w:t>
          </w:r>
          <w:proofErr w:type="spellStart"/>
          <w:r w:rsidRPr="001C69D5">
            <w:t>Prlić</w:t>
          </w:r>
          <w:proofErr w:type="spellEnd"/>
          <w:r w:rsidRPr="001C69D5">
            <w:t xml:space="preserve"> &amp; Procter, 2012).</w:t>
          </w:r>
        </w:sdtContent>
      </w:sdt>
    </w:p>
    <w:p w14:paraId="04EDDD2D" w14:textId="602A1127" w:rsidR="001C69D5" w:rsidRPr="001C69D5" w:rsidRDefault="00BE1449" w:rsidP="002B03C0">
      <w:pPr>
        <w:pStyle w:val="003First-LevelSubheadingBOLD"/>
        <w:rPr>
          <w:rFonts w:eastAsia="Calibri"/>
        </w:rPr>
      </w:pPr>
      <w:bookmarkStart w:id="145" w:name="_Toc64018341"/>
      <w:r>
        <w:rPr>
          <w:rFonts w:eastAsia="Calibri"/>
        </w:rPr>
        <w:t>Discussion</w:t>
      </w:r>
      <w:bookmarkEnd w:id="145"/>
    </w:p>
    <w:p w14:paraId="341E891B" w14:textId="414345AF" w:rsidR="001C69D5" w:rsidRPr="001C69D5" w:rsidRDefault="00687144" w:rsidP="00687144">
      <w:pPr>
        <w:pStyle w:val="006BodyText"/>
      </w:pPr>
      <w:r>
        <w:t xml:space="preserve">Ecology is an ever-growing field of science with rapidly changing data streams to help advance knowledge.  However, without tools in place to organize, manage, and serve these data, the utility of these data streams can be limited.  Living data are </w:t>
      </w:r>
      <w:r>
        <w:lastRenderedPageBreak/>
        <w:t xml:space="preserve">common in many ecological studies, and these data provide unique challenges in management and reproducibility. I have demonstrated how using a well-established GitHub repository for living data can lead to effective and easy data sharing </w:t>
      </w:r>
      <w:sdt>
        <w:sdtPr>
          <w:rPr>
            <w:color w:val="000000"/>
          </w:rPr>
          <w:tag w:val="MENDELEY_CITATION_8880a66d-02ec-40ca-bd81-968581a22c1b"/>
          <w:id w:val="927314204"/>
          <w:placeholder>
            <w:docPart w:val="C41AB896BE1C44BFB62BA61BEB331057"/>
          </w:placeholder>
        </w:sdtPr>
        <w:sdtEndPr/>
        <w:sdtContent>
          <w:r>
            <w:rPr>
              <w:color w:val="000000"/>
            </w:rPr>
            <w:t>(White et al., 2013)</w:t>
          </w:r>
        </w:sdtContent>
      </w:sdt>
      <w:r>
        <w:t xml:space="preserve">, which increases the transparency of the effort of collecting and analyzing data leading to a </w:t>
      </w:r>
      <w:r w:rsidR="00164CE5">
        <w:t>more significant</w:t>
      </w:r>
      <w:r>
        <w:t xml:space="preserve"> impact </w:t>
      </w:r>
      <w:sdt>
        <w:sdtPr>
          <w:rPr>
            <w:color w:val="000000"/>
          </w:rPr>
          <w:tag w:val="MENDELEY_CITATION_430e3673-204a-43c5-946e-3f31be3df269"/>
          <w:id w:val="-1643642319"/>
          <w:placeholder>
            <w:docPart w:val="C41AB896BE1C44BFB62BA61BEB331057"/>
          </w:placeholder>
        </w:sdtPr>
        <w:sdtEndPr/>
        <w:sdtContent>
          <w:r>
            <w:rPr>
              <w:color w:val="000000"/>
            </w:rPr>
            <w:t>(Piwowar et al., 2007)</w:t>
          </w:r>
        </w:sdtContent>
      </w:sdt>
      <w:r>
        <w:rPr>
          <w:color w:val="000000"/>
        </w:rPr>
        <w:t xml:space="preserve"> from the research</w:t>
      </w:r>
      <w:r w:rsidR="001C69D5" w:rsidRPr="001C69D5">
        <w:t>.</w:t>
      </w:r>
    </w:p>
    <w:p w14:paraId="127EAC39" w14:textId="449F0908" w:rsidR="001C69D5" w:rsidRPr="001C69D5" w:rsidRDefault="001C69D5" w:rsidP="002B03C0">
      <w:pPr>
        <w:pStyle w:val="006BodyText"/>
      </w:pPr>
      <w:r w:rsidRPr="001C69D5">
        <w:t xml:space="preserve">Advantages of our approach include that GitHub </w:t>
      </w:r>
      <w:r w:rsidR="00E32E97">
        <w:t>is</w:t>
      </w:r>
      <w:r w:rsidRPr="001C69D5">
        <w:t xml:space="preserve"> free and accessible to anyone with </w:t>
      </w:r>
      <w:r w:rsidR="00164CE5">
        <w:t xml:space="preserve">the </w:t>
      </w:r>
      <w:r w:rsidR="00C73FD9">
        <w:t>I</w:t>
      </w:r>
      <w:r w:rsidRPr="001C69D5">
        <w:t xml:space="preserve">nternet. </w:t>
      </w:r>
      <w:r w:rsidR="00164CE5">
        <w:t>Many training programs</w:t>
      </w:r>
      <w:r w:rsidRPr="001C69D5">
        <w:t xml:space="preserve"> can teach a user how to utilize GitHub efficiently for their project (e.g., </w:t>
      </w:r>
      <w:hyperlink r:id="rId27" w:history="1">
        <w:r w:rsidRPr="001C69D5">
          <w:rPr>
            <w:color w:val="4472C4"/>
          </w:rPr>
          <w:t>https://guides.github.com/activities/hello-world/</w:t>
        </w:r>
      </w:hyperlink>
      <w:r w:rsidRPr="001C69D5">
        <w:t xml:space="preserve">, lab.github.com). Another advantage </w:t>
      </w:r>
      <w:r w:rsidR="00164CE5">
        <w:t>of using GitHub is that if a repository is accidentally deleted, a user has 90 days to retrieve it</w:t>
      </w:r>
      <w:r w:rsidRPr="001C69D5">
        <w:t>. A benefit in using our described approach is that it can be applied to any ecological effort w</w:t>
      </w:r>
      <w:r w:rsidR="00164CE5">
        <w:t>ith</w:t>
      </w:r>
      <w:r w:rsidRPr="001C69D5">
        <w:t xml:space="preserve"> a consistent stream of data by allowing a master data repository to be accessible to all team members while still protecting the repository from adverse or unintentional changes. Additionally, </w:t>
      </w:r>
      <w:r w:rsidR="00164CE5">
        <w:t>a small group of ecologists can easily maintain this type of workflow w</w:t>
      </w:r>
      <w:r w:rsidRPr="001C69D5">
        <w:t xml:space="preserve">ith basic GitHub workflow training </w:t>
      </w:r>
      <w:sdt>
        <w:sdtPr>
          <w:rPr>
            <w:color w:val="000000"/>
          </w:rPr>
          <w:tag w:val="MENDELEY_CITATION_bea337ac-9322-4f09-8070-f1e64b065831"/>
          <w:id w:val="-1388189122"/>
          <w:placeholder>
            <w:docPart w:val="6C46167184084FB6A0025A6AFEC2DB7C"/>
          </w:placeholder>
        </w:sdtPr>
        <w:sdtEndPr/>
        <w:sdtContent>
          <w:r w:rsidRPr="001C69D5">
            <w:rPr>
              <w:color w:val="000000"/>
            </w:rPr>
            <w:t>(Yenni et al., 2018)</w:t>
          </w:r>
        </w:sdtContent>
      </w:sdt>
      <w:r w:rsidRPr="001C69D5">
        <w:t>.</w:t>
      </w:r>
    </w:p>
    <w:p w14:paraId="20A1D143" w14:textId="59843977" w:rsidR="001C69D5" w:rsidRPr="001C69D5" w:rsidRDefault="001C69D5" w:rsidP="002B03C0">
      <w:pPr>
        <w:pStyle w:val="006BodyText"/>
      </w:pPr>
      <w:r w:rsidRPr="001C69D5">
        <w:t xml:space="preserve">Some disadvantages to our approach include that ecological projects, conducted in smaller teams, </w:t>
      </w:r>
      <w:r w:rsidR="00164CE5">
        <w:t>typic</w:t>
      </w:r>
      <w:r w:rsidRPr="001C69D5">
        <w:t>ally do not have the funding to</w:t>
      </w:r>
      <w:r w:rsidR="00E32E97">
        <w:t xml:space="preserve"> </w:t>
      </w:r>
      <w:r w:rsidR="00164CE5">
        <w:t>hire a</w:t>
      </w:r>
      <w:r w:rsidRPr="001C69D5">
        <w:t xml:space="preserve"> full-time data manager </w:t>
      </w:r>
      <w:sdt>
        <w:sdtPr>
          <w:rPr>
            <w:color w:val="000000"/>
          </w:rPr>
          <w:tag w:val="MENDELEY_CITATION_d272b2b2-6952-47f9-9f21-e83cd9c26430"/>
          <w:id w:val="2028828108"/>
          <w:placeholder>
            <w:docPart w:val="6C46167184084FB6A0025A6AFEC2DB7C"/>
          </w:placeholder>
        </w:sdtPr>
        <w:sdtEndPr/>
        <w:sdtContent>
          <w:r w:rsidRPr="001C69D5">
            <w:rPr>
              <w:color w:val="000000"/>
            </w:rPr>
            <w:t>(Hampton et al., 2013)</w:t>
          </w:r>
        </w:sdtContent>
      </w:sdt>
      <w:r w:rsidRPr="001C69D5">
        <w:t xml:space="preserve">, making it a timely effort to curate an efficient data management workflow. Data management planning is also typically underutilized and underappreciated in ecological project designs </w:t>
      </w:r>
      <w:sdt>
        <w:sdtPr>
          <w:tag w:val="MENDELEY_CITATION_2ef7d44d-23f8-4b71-a3f4-babf02f703a3"/>
          <w:id w:val="222489117"/>
          <w:placeholder>
            <w:docPart w:val="6C46167184084FB6A0025A6AFEC2DB7C"/>
          </w:placeholder>
        </w:sdtPr>
        <w:sdtEndPr/>
        <w:sdtContent>
          <w:r w:rsidRPr="001C69D5">
            <w:t>(Michener &amp; Jones, 2012)</w:t>
          </w:r>
        </w:sdtContent>
      </w:sdt>
      <w:r w:rsidRPr="001C69D5">
        <w:t xml:space="preserve">. It is up to the project team member to manage the data, take the initiative, and adhere </w:t>
      </w:r>
      <w:r w:rsidR="00164CE5">
        <w:t xml:space="preserve">to </w:t>
      </w:r>
      <w:r w:rsidRPr="001C69D5">
        <w:t xml:space="preserve">their GitHub data management workflow. It is also important to note that even though GitHub has </w:t>
      </w:r>
      <w:r w:rsidRPr="001C69D5">
        <w:lastRenderedPageBreak/>
        <w:t>been discussed in detail as an effective way of project organization and transparency, it might not be a one</w:t>
      </w:r>
      <w:r w:rsidR="00164CE5">
        <w:t>-</w:t>
      </w:r>
      <w:r w:rsidRPr="001C69D5">
        <w:t xml:space="preserve">stop solution for reproducibility in science </w:t>
      </w:r>
      <w:sdt>
        <w:sdtPr>
          <w:rPr>
            <w:color w:val="000000"/>
          </w:rPr>
          <w:tag w:val="MENDELEY_CITATION_93e85afd-cbe8-4ee0-b4eb-422629286e14"/>
          <w:id w:val="-1520850495"/>
          <w:placeholder>
            <w:docPart w:val="6C46167184084FB6A0025A6AFEC2DB7C"/>
          </w:placeholder>
        </w:sdtPr>
        <w:sdtEndPr/>
        <w:sdtContent>
          <w:r w:rsidRPr="001C69D5">
            <w:rPr>
              <w:color w:val="000000"/>
            </w:rPr>
            <w:t>(Ram, 2013)</w:t>
          </w:r>
        </w:sdtContent>
      </w:sdt>
      <w:r w:rsidRPr="001C69D5">
        <w:t>.</w:t>
      </w:r>
    </w:p>
    <w:p w14:paraId="25FE4E5F" w14:textId="35772E9C" w:rsidR="00E82422" w:rsidRDefault="001C69D5" w:rsidP="002B03C0">
      <w:pPr>
        <w:pStyle w:val="006BodyText"/>
        <w:rPr>
          <w:rFonts w:cs="Times New Roman"/>
        </w:rPr>
      </w:pPr>
      <w:r w:rsidRPr="001C69D5">
        <w:rPr>
          <w:rFonts w:cs="Times New Roman"/>
        </w:rPr>
        <w:t xml:space="preserve">The approach we have described in this paper is meant to be a guideline for ecological efforts </w:t>
      </w:r>
      <w:r w:rsidR="00B106AF">
        <w:rPr>
          <w:rFonts w:cs="Times New Roman"/>
        </w:rPr>
        <w:t xml:space="preserve">to organize their project </w:t>
      </w:r>
      <w:r w:rsidR="00B106AF" w:rsidRPr="001C69D5">
        <w:rPr>
          <w:rFonts w:cs="Times New Roman"/>
        </w:rPr>
        <w:t>through concise workflows</w:t>
      </w:r>
      <w:r w:rsidRPr="001C69D5">
        <w:rPr>
          <w:rFonts w:cs="Times New Roman"/>
        </w:rPr>
        <w:t>, standardize naming conventions, and well</w:t>
      </w:r>
      <w:r w:rsidR="00B106AF">
        <w:rPr>
          <w:rFonts w:cs="Times New Roman"/>
        </w:rPr>
        <w:t>-</w:t>
      </w:r>
      <w:r w:rsidRPr="001C69D5">
        <w:rPr>
          <w:rFonts w:cs="Times New Roman"/>
        </w:rPr>
        <w:t>document README.md</w:t>
      </w:r>
      <w:r w:rsidR="00076887">
        <w:rPr>
          <w:rFonts w:cs="Times New Roman"/>
        </w:rPr>
        <w:t xml:space="preserve"> files</w:t>
      </w:r>
      <w:r w:rsidRPr="001C69D5">
        <w:rPr>
          <w:rFonts w:cs="Times New Roman"/>
        </w:rPr>
        <w:t xml:space="preserve">. </w:t>
      </w:r>
      <w:r w:rsidR="00164CE5">
        <w:rPr>
          <w:rFonts w:cs="Times New Roman"/>
        </w:rPr>
        <w:t>We hope</w:t>
      </w:r>
      <w:r w:rsidRPr="001C69D5">
        <w:rPr>
          <w:rFonts w:cs="Times New Roman"/>
        </w:rPr>
        <w:t xml:space="preserve"> that this paper can serve as a mechanism for designing version control software, such as GitHub, to meet the needs of an ecological project with a continuous stream of data and multiple working analyses and projects. Increasing transparency through managing a well-documented repository and through README.m</w:t>
      </w:r>
      <w:r w:rsidR="00076887">
        <w:rPr>
          <w:rFonts w:cs="Times New Roman"/>
        </w:rPr>
        <w:t>d files</w:t>
      </w:r>
      <w:r w:rsidRPr="001C69D5">
        <w:rPr>
          <w:rFonts w:cs="Times New Roman"/>
        </w:rPr>
        <w:t xml:space="preserve"> may also lead to </w:t>
      </w:r>
      <w:r w:rsidR="00164CE5">
        <w:rPr>
          <w:rFonts w:cs="Times New Roman"/>
        </w:rPr>
        <w:t>good</w:t>
      </w:r>
      <w:r w:rsidRPr="001C69D5">
        <w:rPr>
          <w:rFonts w:cs="Times New Roman"/>
        </w:rPr>
        <w:t xml:space="preserve"> future collaborations. The investment in creating a </w:t>
      </w:r>
      <w:r w:rsidR="00164CE5">
        <w:rPr>
          <w:rFonts w:cs="Times New Roman"/>
        </w:rPr>
        <w:t>comprehensive</w:t>
      </w:r>
      <w:r w:rsidRPr="001C69D5">
        <w:rPr>
          <w:rFonts w:cs="Times New Roman"/>
        </w:rPr>
        <w:t xml:space="preserve"> data management workflow in GitHub will help decrease the time i</w:t>
      </w:r>
      <w:r w:rsidR="00164CE5">
        <w:rPr>
          <w:rFonts w:cs="Times New Roman"/>
        </w:rPr>
        <w:t>t</w:t>
      </w:r>
      <w:r w:rsidRPr="001C69D5">
        <w:rPr>
          <w:rFonts w:cs="Times New Roman"/>
        </w:rPr>
        <w:t xml:space="preserve"> takes to effectively reproduce analysis by reducing the time it takes to locate files and their outputs, which will allow ecologists more time to analyze and interpret their data and less time trying to manage it.</w:t>
      </w:r>
    </w:p>
    <w:p w14:paraId="0769E822" w14:textId="77777777" w:rsidR="001C69D5" w:rsidRDefault="001C69D5" w:rsidP="001C69D5">
      <w:pPr>
        <w:pStyle w:val="006BodyText"/>
      </w:pPr>
    </w:p>
    <w:p w14:paraId="281147A3" w14:textId="77777777" w:rsidR="00E82422" w:rsidRDefault="00E82422" w:rsidP="00E82422">
      <w:pPr>
        <w:pStyle w:val="006BodyText"/>
        <w:sectPr w:rsidR="00E82422" w:rsidSect="009C588B">
          <w:footnotePr>
            <w:numRestart w:val="eachSect"/>
          </w:footnotePr>
          <w:pgSz w:w="12240" w:h="15840"/>
          <w:pgMar w:top="1440" w:right="1440" w:bottom="1440" w:left="1440" w:header="720" w:footer="720" w:gutter="0"/>
          <w:cols w:space="720"/>
          <w:docGrid w:linePitch="360"/>
        </w:sectPr>
      </w:pPr>
    </w:p>
    <w:p w14:paraId="3083519F" w14:textId="47045A9D" w:rsidR="00327B67" w:rsidRDefault="00327B67" w:rsidP="002B03C0">
      <w:pPr>
        <w:pStyle w:val="014FigureCaption"/>
      </w:pPr>
      <w:bookmarkStart w:id="146" w:name="_Toc62473744"/>
      <w:bookmarkStart w:id="147" w:name="_Toc62479508"/>
      <w:bookmarkStart w:id="148" w:name="_Toc63171858"/>
      <w:bookmarkStart w:id="149" w:name="_Toc63347614"/>
      <w:bookmarkStart w:id="150" w:name="_Toc63416088"/>
      <w:bookmarkStart w:id="151" w:name="_Toc64018179"/>
      <w:bookmarkStart w:id="152" w:name="_Toc66280341"/>
      <w:r w:rsidRPr="001C69D5">
        <w:rPr>
          <w:rFonts w:eastAsia="Calibri"/>
          <w:noProof/>
        </w:rPr>
        <w:lastRenderedPageBreak/>
        <w:drawing>
          <wp:anchor distT="0" distB="0" distL="114300" distR="114300" simplePos="0" relativeHeight="251664896" behindDoc="0" locked="0" layoutInCell="1" allowOverlap="1" wp14:anchorId="1CDBDF11" wp14:editId="72B11C52">
            <wp:simplePos x="0" y="0"/>
            <wp:positionH relativeFrom="margin">
              <wp:align>right</wp:align>
            </wp:positionH>
            <wp:positionV relativeFrom="paragraph">
              <wp:posOffset>78075</wp:posOffset>
            </wp:positionV>
            <wp:extent cx="5937250" cy="408432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l="20585" t="12747" r="13996" b="27230"/>
                    <a:stretch/>
                  </pic:blipFill>
                  <pic:spPr bwMode="auto">
                    <a:xfrm>
                      <a:off x="0" y="0"/>
                      <a:ext cx="5937250" cy="4084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46"/>
      <w:bookmarkEnd w:id="147"/>
      <w:bookmarkEnd w:id="148"/>
      <w:bookmarkEnd w:id="149"/>
      <w:bookmarkEnd w:id="150"/>
      <w:bookmarkEnd w:id="151"/>
      <w:bookmarkEnd w:id="152"/>
    </w:p>
    <w:p w14:paraId="7E6F7ACE" w14:textId="3A8330B2" w:rsidR="00DD06DB" w:rsidRPr="00DD06DB" w:rsidRDefault="002B03C0" w:rsidP="00DD06DB">
      <w:pPr>
        <w:pStyle w:val="014FigureCaption"/>
        <w:rPr>
          <w:rFonts w:eastAsia="Calibri"/>
        </w:rPr>
      </w:pPr>
      <w:bookmarkStart w:id="153" w:name="_Toc66280342"/>
      <w:r>
        <w:t xml:space="preserve">Figure 2-1.  </w:t>
      </w:r>
      <w:r w:rsidRPr="001C69D5">
        <w:rPr>
          <w:rFonts w:eastAsia="Calibri"/>
        </w:rPr>
        <w:t xml:space="preserve">Visualization of our main project repository structure and various projects in the same repository. The </w:t>
      </w:r>
      <w:r w:rsidR="00164CE5">
        <w:rPr>
          <w:rFonts w:eastAsia="Calibri"/>
        </w:rPr>
        <w:t>visual box</w:t>
      </w:r>
      <w:r w:rsidRPr="001C69D5">
        <w:rPr>
          <w:rFonts w:eastAsia="Calibri"/>
        </w:rPr>
        <w:t xml:space="preserve"> encompasses all of the projects, code, and text belonging to a single data collection type. Multiple projects were located in </w:t>
      </w:r>
      <w:r w:rsidR="00164CE5">
        <w:rPr>
          <w:rFonts w:eastAsia="Calibri"/>
        </w:rPr>
        <w:t>a</w:t>
      </w:r>
      <w:r w:rsidRPr="001C69D5">
        <w:rPr>
          <w:rFonts w:eastAsia="Calibri"/>
        </w:rPr>
        <w:t xml:space="preserve"> single repository</w:t>
      </w:r>
      <w:r w:rsidR="00164CE5">
        <w:rPr>
          <w:rFonts w:eastAsia="Calibri"/>
        </w:rPr>
        <w:t>,</w:t>
      </w:r>
      <w:r w:rsidRPr="001C69D5">
        <w:rPr>
          <w:rFonts w:eastAsia="Calibri"/>
        </w:rPr>
        <w:t xml:space="preserve"> usually discernable by separated folders. Confusion arose when projects used scripts and data from other projects without proper documentation.</w:t>
      </w:r>
      <w:bookmarkEnd w:id="153"/>
    </w:p>
    <w:p w14:paraId="12D9DF2D" w14:textId="024FA63E" w:rsidR="00DD06DB" w:rsidRDefault="00DD06DB" w:rsidP="002B03C0">
      <w:pPr>
        <w:pStyle w:val="014FigureCaption"/>
      </w:pPr>
      <w:bookmarkStart w:id="154" w:name="_Toc64018181"/>
      <w:bookmarkStart w:id="155" w:name="_Toc66280343"/>
      <w:r w:rsidRPr="001C69D5">
        <w:rPr>
          <w:rFonts w:ascii="Times New Roman" w:eastAsia="Calibri" w:hAnsi="Times New Roman"/>
          <w:noProof/>
        </w:rPr>
        <w:lastRenderedPageBreak/>
        <w:drawing>
          <wp:anchor distT="0" distB="0" distL="114300" distR="114300" simplePos="0" relativeHeight="251666944" behindDoc="0" locked="0" layoutInCell="1" allowOverlap="1" wp14:anchorId="0092E269" wp14:editId="418A0ED1">
            <wp:simplePos x="0" y="0"/>
            <wp:positionH relativeFrom="margin">
              <wp:posOffset>-635</wp:posOffset>
            </wp:positionH>
            <wp:positionV relativeFrom="paragraph">
              <wp:posOffset>522</wp:posOffset>
            </wp:positionV>
            <wp:extent cx="4333875" cy="436626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l="21797" t="4031" r="13127" b="8549"/>
                    <a:stretch/>
                  </pic:blipFill>
                  <pic:spPr bwMode="auto">
                    <a:xfrm>
                      <a:off x="0" y="0"/>
                      <a:ext cx="4333875" cy="4366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54"/>
      <w:bookmarkEnd w:id="155"/>
    </w:p>
    <w:p w14:paraId="74418DA4" w14:textId="127A418D" w:rsidR="00DD06DB" w:rsidRPr="005A386B" w:rsidRDefault="002B03C0" w:rsidP="005A386B">
      <w:pPr>
        <w:pStyle w:val="014FigureCaption"/>
        <w:rPr>
          <w:rFonts w:eastAsia="Calibri"/>
        </w:rPr>
      </w:pPr>
      <w:bookmarkStart w:id="156" w:name="_Toc66280344"/>
      <w:r>
        <w:t xml:space="preserve">Figure 2-2.  </w:t>
      </w:r>
      <w:r w:rsidRPr="001C69D5">
        <w:rPr>
          <w:rFonts w:eastAsia="Calibri"/>
        </w:rPr>
        <w:t>New LCR project workflow</w:t>
      </w:r>
      <w:r w:rsidR="00164CE5">
        <w:rPr>
          <w:rFonts w:eastAsia="Calibri"/>
        </w:rPr>
        <w:t>,</w:t>
      </w:r>
      <w:r w:rsidRPr="001C69D5">
        <w:rPr>
          <w:rFonts w:eastAsia="Calibri"/>
        </w:rPr>
        <w:t xml:space="preserve"> which describes how project repositories update to work with newly added data. A</w:t>
      </w:r>
      <w:r w:rsidR="00164CE5">
        <w:rPr>
          <w:rFonts w:eastAsia="Calibri"/>
        </w:rPr>
        <w:t>)</w:t>
      </w:r>
      <w:r w:rsidRPr="001C69D5">
        <w:rPr>
          <w:rFonts w:eastAsia="Calibri"/>
        </w:rPr>
        <w:t xml:space="preserve"> Data are processed and cleaned via MySQL or scripts, B</w:t>
      </w:r>
      <w:r w:rsidR="00164CE5">
        <w:rPr>
          <w:rFonts w:eastAsia="Calibri"/>
        </w:rPr>
        <w:t>)</w:t>
      </w:r>
      <w:r w:rsidRPr="001C69D5">
        <w:rPr>
          <w:rFonts w:eastAsia="Calibri"/>
        </w:rPr>
        <w:t xml:space="preserve"> Data are updated to the master data repository, reviewed, and approved by LCR project admins, C</w:t>
      </w:r>
      <w:r w:rsidR="00164CE5">
        <w:rPr>
          <w:rFonts w:eastAsia="Calibri"/>
        </w:rPr>
        <w:t>)</w:t>
      </w:r>
      <w:r w:rsidRPr="001C69D5">
        <w:rPr>
          <w:rFonts w:eastAsia="Calibri"/>
        </w:rPr>
        <w:t xml:space="preserve"> Project repositories update their repository data by downloading the data directly from the master data repository, D) Project repositories conducting individual analysis on LCR datasets with newly downloaded data, ready for reporting and analysis</w:t>
      </w:r>
      <w:r>
        <w:rPr>
          <w:rFonts w:eastAsia="Calibri"/>
        </w:rPr>
        <w:t>.</w:t>
      </w:r>
      <w:bookmarkEnd w:id="156"/>
    </w:p>
    <w:p w14:paraId="62EC16E5" w14:textId="20F1EDFF" w:rsidR="00DD06DB" w:rsidRDefault="00DD06DB" w:rsidP="00DD06DB"/>
    <w:p w14:paraId="7C4413AB" w14:textId="5AB384A0" w:rsidR="005A386B" w:rsidRDefault="005A386B" w:rsidP="00DD06DB"/>
    <w:p w14:paraId="33F3D18E" w14:textId="2BBB0FDA" w:rsidR="005A386B" w:rsidRDefault="005A386B" w:rsidP="00DD06DB"/>
    <w:p w14:paraId="425BDAD0" w14:textId="58E63561" w:rsidR="005A386B" w:rsidRDefault="005A386B" w:rsidP="00DD06DB"/>
    <w:p w14:paraId="129A9F96" w14:textId="77777777" w:rsidR="005A386B" w:rsidRDefault="005A386B" w:rsidP="00DD06DB"/>
    <w:p w14:paraId="5E811A51" w14:textId="19DB7B42" w:rsidR="00DD06DB" w:rsidRDefault="00DD06DB" w:rsidP="00DD06DB"/>
    <w:p w14:paraId="141440B0" w14:textId="68024BC5" w:rsidR="00DD06DB" w:rsidRDefault="00DD06DB" w:rsidP="00DD06DB"/>
    <w:p w14:paraId="3B21A85F" w14:textId="15451C41" w:rsidR="00DD06DB" w:rsidRDefault="00DD06DB" w:rsidP="00DD06DB"/>
    <w:p w14:paraId="1759B7FE" w14:textId="77777777" w:rsidR="00DD06DB" w:rsidRPr="00DD06DB" w:rsidRDefault="00DD06DB" w:rsidP="00DD06DB"/>
    <w:p w14:paraId="3CDF9D58" w14:textId="2AF61CA2" w:rsidR="002B03C0" w:rsidRPr="001C69D5" w:rsidRDefault="002B03C0" w:rsidP="00327B67">
      <w:pPr>
        <w:pStyle w:val="013TableCaption"/>
        <w:ind w:left="0" w:firstLine="0"/>
        <w:rPr>
          <w:rFonts w:eastAsia="Calibri"/>
        </w:rPr>
      </w:pPr>
      <w:bookmarkStart w:id="157" w:name="_Toc64018366"/>
      <w:r>
        <w:lastRenderedPageBreak/>
        <w:t xml:space="preserve">Table 2-1.  </w:t>
      </w:r>
      <w:r w:rsidRPr="001C69D5">
        <w:rPr>
          <w:rFonts w:eastAsia="Calibri"/>
        </w:rPr>
        <w:t>Table of naming conventions for file types, example, and description of the example</w:t>
      </w:r>
      <w:bookmarkEnd w:id="157"/>
    </w:p>
    <w:tbl>
      <w:tblPr>
        <w:tblStyle w:val="TableGrid1"/>
        <w:tblW w:w="0" w:type="auto"/>
        <w:tblLook w:val="04A0" w:firstRow="1" w:lastRow="0" w:firstColumn="1" w:lastColumn="0" w:noHBand="0" w:noVBand="1"/>
      </w:tblPr>
      <w:tblGrid>
        <w:gridCol w:w="1300"/>
        <w:gridCol w:w="3105"/>
        <w:gridCol w:w="3670"/>
        <w:gridCol w:w="1275"/>
      </w:tblGrid>
      <w:tr w:rsidR="002B03C0" w:rsidRPr="001C69D5" w14:paraId="07F4F5B3" w14:textId="77777777" w:rsidTr="005A386B">
        <w:tc>
          <w:tcPr>
            <w:tcW w:w="1300" w:type="dxa"/>
            <w:tcBorders>
              <w:left w:val="nil"/>
              <w:bottom w:val="single" w:sz="4" w:space="0" w:color="auto"/>
              <w:right w:val="nil"/>
            </w:tcBorders>
          </w:tcPr>
          <w:p w14:paraId="69A3FE80"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File Type</w:t>
            </w:r>
          </w:p>
        </w:tc>
        <w:tc>
          <w:tcPr>
            <w:tcW w:w="3105" w:type="dxa"/>
            <w:tcBorders>
              <w:left w:val="nil"/>
              <w:bottom w:val="single" w:sz="4" w:space="0" w:color="auto"/>
              <w:right w:val="nil"/>
            </w:tcBorders>
          </w:tcPr>
          <w:p w14:paraId="536763EB"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Naming Convention</w:t>
            </w:r>
          </w:p>
        </w:tc>
        <w:tc>
          <w:tcPr>
            <w:tcW w:w="3670" w:type="dxa"/>
            <w:tcBorders>
              <w:left w:val="nil"/>
              <w:bottom w:val="single" w:sz="4" w:space="0" w:color="auto"/>
              <w:right w:val="nil"/>
            </w:tcBorders>
          </w:tcPr>
          <w:p w14:paraId="40710C0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Example</w:t>
            </w:r>
          </w:p>
        </w:tc>
        <w:tc>
          <w:tcPr>
            <w:tcW w:w="1275" w:type="dxa"/>
            <w:tcBorders>
              <w:left w:val="nil"/>
              <w:bottom w:val="single" w:sz="4" w:space="0" w:color="auto"/>
              <w:right w:val="nil"/>
            </w:tcBorders>
          </w:tcPr>
          <w:p w14:paraId="4BE76AB1"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Definition</w:t>
            </w:r>
          </w:p>
        </w:tc>
      </w:tr>
      <w:tr w:rsidR="002B03C0" w:rsidRPr="001C69D5" w14:paraId="13564614" w14:textId="77777777" w:rsidTr="005A386B">
        <w:trPr>
          <w:trHeight w:val="1320"/>
        </w:trPr>
        <w:tc>
          <w:tcPr>
            <w:tcW w:w="1300" w:type="dxa"/>
            <w:tcBorders>
              <w:top w:val="single" w:sz="4" w:space="0" w:color="auto"/>
              <w:left w:val="nil"/>
              <w:bottom w:val="nil"/>
              <w:right w:val="nil"/>
            </w:tcBorders>
          </w:tcPr>
          <w:p w14:paraId="5B828EFF"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Project Repository</w:t>
            </w:r>
          </w:p>
        </w:tc>
        <w:tc>
          <w:tcPr>
            <w:tcW w:w="3105" w:type="dxa"/>
            <w:tcBorders>
              <w:top w:val="single" w:sz="4" w:space="0" w:color="auto"/>
              <w:left w:val="nil"/>
              <w:bottom w:val="nil"/>
              <w:right w:val="nil"/>
            </w:tcBorders>
          </w:tcPr>
          <w:p w14:paraId="3AB4A49A"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color w:val="24292E"/>
                <w:sz w:val="16"/>
                <w:szCs w:val="16"/>
                <w:shd w:val="clear" w:color="auto" w:fill="FFFFFF"/>
              </w:rPr>
              <w:t>study_location_projectsummary</w:t>
            </w:r>
            <w:proofErr w:type="spellEnd"/>
          </w:p>
        </w:tc>
        <w:tc>
          <w:tcPr>
            <w:tcW w:w="3670" w:type="dxa"/>
            <w:tcBorders>
              <w:top w:val="single" w:sz="4" w:space="0" w:color="auto"/>
              <w:left w:val="nil"/>
              <w:bottom w:val="nil"/>
              <w:right w:val="nil"/>
            </w:tcBorders>
          </w:tcPr>
          <w:p w14:paraId="3F1B8B3A" w14:textId="77777777" w:rsidR="002B03C0" w:rsidRPr="00CF2CAC" w:rsidRDefault="002B03C0" w:rsidP="00E527FF">
            <w:pPr>
              <w:spacing w:after="200" w:line="360" w:lineRule="auto"/>
              <w:rPr>
                <w:rFonts w:ascii="Arial" w:hAnsi="Arial" w:cs="Arial"/>
                <w:color w:val="24292E"/>
                <w:sz w:val="16"/>
                <w:szCs w:val="16"/>
                <w:shd w:val="clear" w:color="auto" w:fill="FFFFFF"/>
              </w:rPr>
            </w:pPr>
            <w:proofErr w:type="spellStart"/>
            <w:r w:rsidRPr="00CF2CAC">
              <w:rPr>
                <w:rFonts w:ascii="Arial" w:hAnsi="Arial" w:cs="Arial"/>
                <w:color w:val="24292E"/>
                <w:sz w:val="16"/>
                <w:szCs w:val="16"/>
                <w:shd w:val="clear" w:color="auto" w:fill="FFFFFF"/>
              </w:rPr>
              <w:t>bird_bb_monitoring</w:t>
            </w:r>
            <w:proofErr w:type="spellEnd"/>
            <w:r w:rsidRPr="00CF2CAC">
              <w:rPr>
                <w:rFonts w:ascii="Arial" w:hAnsi="Arial" w:cs="Arial"/>
                <w:color w:val="24292E"/>
                <w:sz w:val="16"/>
                <w:szCs w:val="16"/>
                <w:shd w:val="clear" w:color="auto" w:fill="FFFFFF"/>
              </w:rPr>
              <w:t> </w:t>
            </w:r>
          </w:p>
          <w:p w14:paraId="1EB8FD66" w14:textId="77777777" w:rsidR="002B03C0" w:rsidRPr="00CF2CAC" w:rsidRDefault="002B03C0" w:rsidP="00E527FF">
            <w:pPr>
              <w:spacing w:after="200" w:line="360" w:lineRule="auto"/>
              <w:rPr>
                <w:rFonts w:ascii="Arial" w:hAnsi="Arial" w:cs="Arial"/>
                <w:sz w:val="16"/>
                <w:szCs w:val="16"/>
              </w:rPr>
            </w:pPr>
          </w:p>
        </w:tc>
        <w:tc>
          <w:tcPr>
            <w:tcW w:w="1275" w:type="dxa"/>
            <w:tcBorders>
              <w:top w:val="single" w:sz="4" w:space="0" w:color="auto"/>
              <w:left w:val="nil"/>
              <w:bottom w:val="nil"/>
              <w:right w:val="nil"/>
            </w:tcBorders>
          </w:tcPr>
          <w:p w14:paraId="39DDF6EA"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Big Bend camera and survey bird monitoring project</w:t>
            </w:r>
          </w:p>
        </w:tc>
      </w:tr>
      <w:tr w:rsidR="002B03C0" w:rsidRPr="001C69D5" w14:paraId="4773165C" w14:textId="77777777" w:rsidTr="00E527FF">
        <w:tc>
          <w:tcPr>
            <w:tcW w:w="1300" w:type="dxa"/>
            <w:tcBorders>
              <w:top w:val="nil"/>
              <w:left w:val="nil"/>
              <w:bottom w:val="nil"/>
              <w:right w:val="nil"/>
            </w:tcBorders>
          </w:tcPr>
          <w:p w14:paraId="6FCB2349"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Scripts</w:t>
            </w:r>
          </w:p>
        </w:tc>
        <w:tc>
          <w:tcPr>
            <w:tcW w:w="3105" w:type="dxa"/>
            <w:tcBorders>
              <w:top w:val="nil"/>
              <w:left w:val="nil"/>
              <w:bottom w:val="nil"/>
              <w:right w:val="nil"/>
            </w:tcBorders>
          </w:tcPr>
          <w:p w14:paraId="5F15A64C" w14:textId="1EB886C1"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lowercase, no uppercase (</w:t>
            </w:r>
            <w:r w:rsidR="00260CE9" w:rsidRPr="00CF2CAC">
              <w:rPr>
                <w:rFonts w:ascii="Arial" w:hAnsi="Arial" w:cs="Arial"/>
                <w:sz w:val="16"/>
                <w:szCs w:val="16"/>
              </w:rPr>
              <w:t>snake case</w:t>
            </w:r>
            <w:r w:rsidRPr="00CF2CAC">
              <w:rPr>
                <w:rFonts w:ascii="Arial" w:hAnsi="Arial" w:cs="Arial"/>
                <w:sz w:val="16"/>
                <w:szCs w:val="16"/>
              </w:rPr>
              <w:t>) nor all caps, all names with separate words need to include a</w:t>
            </w:r>
            <w:r w:rsidR="005D2FFD">
              <w:rPr>
                <w:rFonts w:ascii="Arial" w:hAnsi="Arial" w:cs="Arial"/>
                <w:sz w:val="16"/>
                <w:szCs w:val="16"/>
              </w:rPr>
              <w:t>n</w:t>
            </w:r>
            <w:r w:rsidRPr="00CF2CAC">
              <w:rPr>
                <w:rFonts w:ascii="Arial" w:hAnsi="Arial" w:cs="Arial"/>
                <w:sz w:val="16"/>
                <w:szCs w:val="16"/>
              </w:rPr>
              <w:t xml:space="preserve"> underscore ( _ ) and no spaces, no dates in the names unless it helps with the descriptions of the </w:t>
            </w:r>
            <w:r w:rsidR="00C54452" w:rsidRPr="00CF2CAC">
              <w:rPr>
                <w:rFonts w:ascii="Arial" w:hAnsi="Arial" w:cs="Arial"/>
                <w:sz w:val="16"/>
                <w:szCs w:val="16"/>
              </w:rPr>
              <w:t>content</w:t>
            </w:r>
            <w:r w:rsidR="00C5524F">
              <w:rPr>
                <w:rFonts w:ascii="Arial" w:hAnsi="Arial" w:cs="Arial"/>
                <w:sz w:val="16"/>
                <w:szCs w:val="16"/>
              </w:rPr>
              <w:t xml:space="preserve">, </w:t>
            </w:r>
            <w:r w:rsidRPr="00CF2CAC">
              <w:rPr>
                <w:rFonts w:ascii="Arial" w:hAnsi="Arial" w:cs="Arial"/>
                <w:sz w:val="16"/>
                <w:szCs w:val="16"/>
              </w:rPr>
              <w:t xml:space="preserve">script file names should be descriptive and concise. Scripts that have a single output should be named </w:t>
            </w:r>
            <w:r w:rsidR="005D2FFD">
              <w:rPr>
                <w:rFonts w:ascii="Arial" w:hAnsi="Arial" w:cs="Arial"/>
                <w:sz w:val="16"/>
                <w:szCs w:val="16"/>
              </w:rPr>
              <w:t>similarly</w:t>
            </w:r>
            <w:r w:rsidRPr="00CF2CAC">
              <w:rPr>
                <w:rFonts w:ascii="Arial" w:hAnsi="Arial" w:cs="Arial"/>
                <w:sz w:val="16"/>
                <w:szCs w:val="16"/>
              </w:rPr>
              <w:t xml:space="preserve"> to </w:t>
            </w:r>
            <w:r w:rsidR="005D2FFD">
              <w:rPr>
                <w:rFonts w:ascii="Arial" w:hAnsi="Arial" w:cs="Arial"/>
                <w:sz w:val="16"/>
                <w:szCs w:val="16"/>
              </w:rPr>
              <w:t>their</w:t>
            </w:r>
            <w:r w:rsidRPr="00CF2CAC">
              <w:rPr>
                <w:rFonts w:ascii="Arial" w:hAnsi="Arial" w:cs="Arial"/>
                <w:sz w:val="16"/>
                <w:szCs w:val="16"/>
              </w:rPr>
              <w:t xml:space="preserve"> filetype output.</w:t>
            </w:r>
          </w:p>
        </w:tc>
        <w:tc>
          <w:tcPr>
            <w:tcW w:w="3670" w:type="dxa"/>
            <w:tcBorders>
              <w:top w:val="nil"/>
              <w:left w:val="nil"/>
              <w:bottom w:val="nil"/>
              <w:right w:val="nil"/>
            </w:tcBorders>
          </w:tcPr>
          <w:p w14:paraId="5C999856"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discharge_1941_2018_quantile.R</w:t>
            </w:r>
          </w:p>
        </w:tc>
        <w:tc>
          <w:tcPr>
            <w:tcW w:w="1275" w:type="dxa"/>
            <w:tcBorders>
              <w:top w:val="nil"/>
              <w:left w:val="nil"/>
              <w:bottom w:val="nil"/>
              <w:right w:val="nil"/>
            </w:tcBorders>
          </w:tcPr>
          <w:p w14:paraId="0B75F635" w14:textId="18D4561C"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R script which reports quantiles from river discharge from 1941 to 2018</w:t>
            </w:r>
          </w:p>
        </w:tc>
      </w:tr>
      <w:tr w:rsidR="002B03C0" w:rsidRPr="001C69D5" w14:paraId="679949B0" w14:textId="77777777" w:rsidTr="00E527FF">
        <w:tc>
          <w:tcPr>
            <w:tcW w:w="1300" w:type="dxa"/>
            <w:tcBorders>
              <w:top w:val="nil"/>
              <w:left w:val="nil"/>
              <w:bottom w:val="nil"/>
              <w:right w:val="nil"/>
            </w:tcBorders>
          </w:tcPr>
          <w:p w14:paraId="252DAFB9"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 xml:space="preserve">Figures </w:t>
            </w:r>
          </w:p>
        </w:tc>
        <w:tc>
          <w:tcPr>
            <w:tcW w:w="3105" w:type="dxa"/>
            <w:tcBorders>
              <w:top w:val="nil"/>
              <w:left w:val="nil"/>
              <w:bottom w:val="nil"/>
              <w:right w:val="nil"/>
            </w:tcBorders>
          </w:tcPr>
          <w:p w14:paraId="64BB200D"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color w:val="24292E"/>
                <w:sz w:val="16"/>
                <w:szCs w:val="16"/>
                <w:shd w:val="clear" w:color="auto" w:fill="FFFFFF"/>
              </w:rPr>
              <w:t>study_location_type_summary.filetype</w:t>
            </w:r>
            <w:proofErr w:type="spellEnd"/>
          </w:p>
        </w:tc>
        <w:tc>
          <w:tcPr>
            <w:tcW w:w="3670" w:type="dxa"/>
            <w:tcBorders>
              <w:top w:val="nil"/>
              <w:left w:val="nil"/>
              <w:bottom w:val="nil"/>
              <w:right w:val="nil"/>
            </w:tcBorders>
          </w:tcPr>
          <w:p w14:paraId="79C97660"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oys_lco8a_map_transect.tiff </w:t>
            </w:r>
          </w:p>
        </w:tc>
        <w:tc>
          <w:tcPr>
            <w:tcW w:w="1275" w:type="dxa"/>
            <w:tcBorders>
              <w:top w:val="nil"/>
              <w:left w:val="nil"/>
              <w:bottom w:val="nil"/>
              <w:right w:val="nil"/>
            </w:tcBorders>
          </w:tcPr>
          <w:p w14:paraId="40CF310B"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oyster transect on reef element LCO8A map in a tiff image</w:t>
            </w:r>
          </w:p>
        </w:tc>
      </w:tr>
      <w:tr w:rsidR="002B03C0" w:rsidRPr="001C69D5" w14:paraId="77A8AF17" w14:textId="77777777" w:rsidTr="005A386B">
        <w:trPr>
          <w:trHeight w:val="980"/>
        </w:trPr>
        <w:tc>
          <w:tcPr>
            <w:tcW w:w="1300" w:type="dxa"/>
            <w:tcBorders>
              <w:top w:val="nil"/>
              <w:left w:val="nil"/>
              <w:bottom w:val="nil"/>
              <w:right w:val="nil"/>
            </w:tcBorders>
          </w:tcPr>
          <w:p w14:paraId="7EACC4D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Tables</w:t>
            </w:r>
          </w:p>
        </w:tc>
        <w:tc>
          <w:tcPr>
            <w:tcW w:w="3105" w:type="dxa"/>
            <w:tcBorders>
              <w:top w:val="nil"/>
              <w:left w:val="nil"/>
              <w:bottom w:val="nil"/>
              <w:right w:val="nil"/>
            </w:tcBorders>
          </w:tcPr>
          <w:p w14:paraId="45087F7D"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sz w:val="16"/>
                <w:szCs w:val="16"/>
              </w:rPr>
              <w:t>study_location_summary.filetype</w:t>
            </w:r>
            <w:proofErr w:type="spellEnd"/>
          </w:p>
        </w:tc>
        <w:tc>
          <w:tcPr>
            <w:tcW w:w="3670" w:type="dxa"/>
            <w:tcBorders>
              <w:top w:val="nil"/>
              <w:left w:val="nil"/>
              <w:bottom w:val="nil"/>
              <w:right w:val="nil"/>
            </w:tcBorders>
          </w:tcPr>
          <w:p w14:paraId="720FC356"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wq_lcr_inshore_vs_offshore.csv</w:t>
            </w:r>
          </w:p>
        </w:tc>
        <w:tc>
          <w:tcPr>
            <w:tcW w:w="1275" w:type="dxa"/>
            <w:tcBorders>
              <w:top w:val="nil"/>
              <w:left w:val="nil"/>
              <w:bottom w:val="nil"/>
              <w:right w:val="nil"/>
            </w:tcBorders>
          </w:tcPr>
          <w:p w14:paraId="61C5ADC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LCR water quality inshore and offshore comparison</w:t>
            </w:r>
          </w:p>
        </w:tc>
      </w:tr>
      <w:tr w:rsidR="002B03C0" w:rsidRPr="001C69D5" w14:paraId="6B90E93C" w14:textId="77777777" w:rsidTr="005A386B">
        <w:tc>
          <w:tcPr>
            <w:tcW w:w="1300" w:type="dxa"/>
            <w:tcBorders>
              <w:top w:val="nil"/>
              <w:left w:val="nil"/>
              <w:bottom w:val="single" w:sz="4" w:space="0" w:color="auto"/>
              <w:right w:val="nil"/>
            </w:tcBorders>
          </w:tcPr>
          <w:p w14:paraId="1D51F29A"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Data</w:t>
            </w:r>
          </w:p>
        </w:tc>
        <w:tc>
          <w:tcPr>
            <w:tcW w:w="3105" w:type="dxa"/>
            <w:tcBorders>
              <w:top w:val="nil"/>
              <w:left w:val="nil"/>
              <w:bottom w:val="single" w:sz="4" w:space="0" w:color="auto"/>
              <w:right w:val="nil"/>
            </w:tcBorders>
          </w:tcPr>
          <w:p w14:paraId="6BD4D17D" w14:textId="281667E4"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every dataset file is required to be in lowercase, no uppercase (</w:t>
            </w:r>
            <w:r w:rsidR="00C5524F" w:rsidRPr="00CF2CAC">
              <w:rPr>
                <w:rFonts w:ascii="Arial" w:hAnsi="Arial" w:cs="Arial"/>
                <w:sz w:val="16"/>
                <w:szCs w:val="16"/>
              </w:rPr>
              <w:t>camelCase</w:t>
            </w:r>
            <w:r w:rsidRPr="00CF2CAC">
              <w:rPr>
                <w:rFonts w:ascii="Arial" w:hAnsi="Arial" w:cs="Arial"/>
                <w:sz w:val="16"/>
                <w:szCs w:val="16"/>
              </w:rPr>
              <w:t>) nor all caps, all names with separate words need to include a</w:t>
            </w:r>
            <w:r w:rsidR="005D2FFD">
              <w:rPr>
                <w:rFonts w:ascii="Arial" w:hAnsi="Arial" w:cs="Arial"/>
                <w:sz w:val="16"/>
                <w:szCs w:val="16"/>
              </w:rPr>
              <w:t>n</w:t>
            </w:r>
            <w:r w:rsidRPr="00CF2CAC">
              <w:rPr>
                <w:rFonts w:ascii="Arial" w:hAnsi="Arial" w:cs="Arial"/>
                <w:sz w:val="16"/>
                <w:szCs w:val="16"/>
              </w:rPr>
              <w:t xml:space="preserve"> underscore (</w:t>
            </w:r>
            <w:r w:rsidR="00DA0FCC">
              <w:rPr>
                <w:rFonts w:ascii="Arial" w:hAnsi="Arial" w:cs="Arial"/>
                <w:sz w:val="16"/>
                <w:szCs w:val="16"/>
              </w:rPr>
              <w:t xml:space="preserve"> _ </w:t>
            </w:r>
            <w:r w:rsidRPr="00CF2CAC">
              <w:rPr>
                <w:rFonts w:ascii="Arial" w:hAnsi="Arial" w:cs="Arial"/>
                <w:sz w:val="16"/>
                <w:szCs w:val="16"/>
              </w:rPr>
              <w:t>) with </w:t>
            </w:r>
            <w:r w:rsidRPr="005A386B">
              <w:rPr>
                <w:rFonts w:ascii="Arial" w:hAnsi="Arial" w:cs="Arial"/>
                <w:sz w:val="16"/>
                <w:szCs w:val="16"/>
              </w:rPr>
              <w:t>no spaces</w:t>
            </w:r>
            <w:r w:rsidRPr="00CF2CAC">
              <w:rPr>
                <w:rFonts w:ascii="Arial" w:hAnsi="Arial" w:cs="Arial"/>
                <w:sz w:val="16"/>
                <w:szCs w:val="16"/>
              </w:rPr>
              <w:t xml:space="preserve">, no dates in the names unless it helps with the descriptions of the content </w:t>
            </w:r>
          </w:p>
        </w:tc>
        <w:tc>
          <w:tcPr>
            <w:tcW w:w="3670" w:type="dxa"/>
            <w:tcBorders>
              <w:top w:val="nil"/>
              <w:left w:val="nil"/>
              <w:bottom w:val="single" w:sz="4" w:space="0" w:color="auto"/>
              <w:right w:val="nil"/>
            </w:tcBorders>
          </w:tcPr>
          <w:p w14:paraId="5E75968E"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discharge_1941_2018.csv</w:t>
            </w:r>
          </w:p>
        </w:tc>
        <w:tc>
          <w:tcPr>
            <w:tcW w:w="1275" w:type="dxa"/>
            <w:tcBorders>
              <w:top w:val="nil"/>
              <w:left w:val="nil"/>
              <w:bottom w:val="single" w:sz="4" w:space="0" w:color="auto"/>
              <w:right w:val="nil"/>
            </w:tcBorders>
          </w:tcPr>
          <w:p w14:paraId="601DA006" w14:textId="77777777" w:rsidR="002B03C0" w:rsidRPr="00CF2CAC" w:rsidRDefault="002B03C0" w:rsidP="00E527FF">
            <w:pPr>
              <w:spacing w:after="200" w:line="360" w:lineRule="auto"/>
              <w:rPr>
                <w:rFonts w:ascii="Arial" w:hAnsi="Arial" w:cs="Arial"/>
              </w:rPr>
            </w:pPr>
            <w:r w:rsidRPr="00CF2CAC">
              <w:rPr>
                <w:rFonts w:ascii="Arial" w:hAnsi="Arial" w:cs="Arial"/>
                <w:sz w:val="16"/>
                <w:szCs w:val="16"/>
              </w:rPr>
              <w:t>River discharge data from 1941 to 2018 in a text file</w:t>
            </w:r>
          </w:p>
        </w:tc>
      </w:tr>
    </w:tbl>
    <w:p w14:paraId="28495FC8" w14:textId="64D2E592" w:rsidR="00327B67" w:rsidRPr="008B74AA" w:rsidRDefault="00327B67" w:rsidP="008B74AA"/>
    <w:p w14:paraId="08ED4A96" w14:textId="77777777" w:rsidR="00E82422" w:rsidRDefault="00E82422" w:rsidP="00E82422">
      <w:pPr>
        <w:pStyle w:val="001CHAPTERNUMBER"/>
        <w:sectPr w:rsidR="00E82422" w:rsidSect="009C588B">
          <w:footnotePr>
            <w:numRestart w:val="eachSect"/>
          </w:footnotePr>
          <w:pgSz w:w="12240" w:h="15840"/>
          <w:pgMar w:top="1440" w:right="1440" w:bottom="1440" w:left="1440" w:header="720" w:footer="720" w:gutter="0"/>
          <w:cols w:space="720"/>
          <w:docGrid w:linePitch="360"/>
        </w:sectPr>
      </w:pPr>
    </w:p>
    <w:p w14:paraId="125304CF" w14:textId="77777777" w:rsidR="00313524" w:rsidRDefault="00313524" w:rsidP="00313524">
      <w:pPr>
        <w:pStyle w:val="001CHAPTERNUMBER"/>
      </w:pPr>
      <w:r w:rsidRPr="004A1924">
        <w:lastRenderedPageBreak/>
        <w:t xml:space="preserve">CHAPTER </w:t>
      </w:r>
      <w:r w:rsidR="00AB341B">
        <w:t>3</w:t>
      </w:r>
    </w:p>
    <w:p w14:paraId="17FD4B8B" w14:textId="38D2C436" w:rsidR="00F15DCF" w:rsidRPr="00C109C3" w:rsidRDefault="00017777" w:rsidP="00F15DCF">
      <w:pPr>
        <w:pStyle w:val="002CHAPTERTITLE"/>
      </w:pPr>
      <w:bookmarkStart w:id="158" w:name="_Toc64018342"/>
      <w:r>
        <w:t xml:space="preserve">A DIGITAL </w:t>
      </w:r>
      <w:bookmarkEnd w:id="158"/>
      <w:r>
        <w:t>SHORELINE ANALYSIS SYSTEM (DSAS) APPLIED ON SANDY SHORELINE CHANGES IN DEER ISLAND, FL</w:t>
      </w:r>
    </w:p>
    <w:p w14:paraId="34CD6FDB" w14:textId="04B61DE4" w:rsidR="00E527FF" w:rsidRPr="00E527FF" w:rsidRDefault="00E527FF" w:rsidP="00CB3303">
      <w:pPr>
        <w:pStyle w:val="003First-LevelSubheadingBOLD"/>
        <w:rPr>
          <w:rFonts w:eastAsia="Calibri"/>
        </w:rPr>
      </w:pPr>
      <w:bookmarkStart w:id="159" w:name="_Toc64018343"/>
      <w:r w:rsidRPr="00E527FF">
        <w:rPr>
          <w:rFonts w:eastAsia="Calibri"/>
        </w:rPr>
        <w:t>Introduction</w:t>
      </w:r>
      <w:bookmarkEnd w:id="159"/>
    </w:p>
    <w:p w14:paraId="065DD677" w14:textId="481257D3" w:rsidR="00F93534" w:rsidRDefault="00D159B6" w:rsidP="00CB3303">
      <w:pPr>
        <w:pStyle w:val="006BodyText"/>
      </w:pPr>
      <w:r w:rsidRPr="00D159B6">
        <w:t>Coastal shoreline changes can occur due to multiple factors</w:t>
      </w:r>
      <w:r w:rsidR="00017777">
        <w:t>,</w:t>
      </w:r>
      <w:r w:rsidRPr="00D159B6">
        <w:t xml:space="preserve"> including sea-level rise (SLR), anthropogenic human activity such as development, and </w:t>
      </w:r>
      <w:ins w:id="160" w:author="Bill Pine" w:date="2021-04-05T11:07:00Z">
        <w:r w:rsidR="00933A3E">
          <w:t xml:space="preserve">erosion or deposition from </w:t>
        </w:r>
      </w:ins>
      <w:r w:rsidRPr="00D159B6">
        <w:t xml:space="preserve">hurricane </w:t>
      </w:r>
      <w:del w:id="161" w:author="Bill Pine" w:date="2021-04-05T11:07:00Z">
        <w:r w:rsidRPr="00D159B6" w:rsidDel="00933A3E">
          <w:delText xml:space="preserve">intensity </w:delText>
        </w:r>
      </w:del>
      <w:ins w:id="162" w:author="Bill Pine" w:date="2021-04-05T11:07:00Z">
        <w:r w:rsidR="00933A3E">
          <w:t>events</w:t>
        </w:r>
        <w:r w:rsidR="00933A3E" w:rsidRPr="00D159B6">
          <w:t xml:space="preserve"> </w:t>
        </w:r>
      </w:ins>
      <w:r w:rsidRPr="00D159B6">
        <w:t>(Yu et al., 2011). The combination of these processes can influence erosion and accretion of shoreline areas. When shorelines change, the resilience of these geographic features may be compromised</w:t>
      </w:r>
      <w:r w:rsidR="00017777">
        <w:t>,</w:t>
      </w:r>
      <w:r w:rsidRPr="00D159B6">
        <w:t xml:space="preserve"> resulting in cascading effects to species, their habitats, and ecosystems (</w:t>
      </w:r>
      <w:proofErr w:type="spellStart"/>
      <w:r w:rsidRPr="00D159B6">
        <w:t>Desantis</w:t>
      </w:r>
      <w:proofErr w:type="spellEnd"/>
      <w:r w:rsidRPr="00D159B6">
        <w:t xml:space="preserve"> et al., 2007). </w:t>
      </w:r>
      <w:r w:rsidR="00F93534">
        <w:t xml:space="preserve">In Florida, the highest rates of erosion are usually concentrated around tidal inlets </w:t>
      </w:r>
      <w:r w:rsidR="00F93534" w:rsidRPr="00D159B6">
        <w:t>(Morton et al., 2004).</w:t>
      </w:r>
      <w:r w:rsidR="00F93534">
        <w:t xml:space="preserve"> The west coast of Florida is west coast characterized by low wave energy and </w:t>
      </w:r>
      <w:r w:rsidR="00F93534" w:rsidRPr="00D159B6">
        <w:t>low relief geomorphology</w:t>
      </w:r>
      <w:r w:rsidR="00F93534">
        <w:t xml:space="preserve"> making it</w:t>
      </w:r>
      <w:r w:rsidR="00F93534" w:rsidRPr="00D159B6">
        <w:t xml:space="preserve"> vulnerable to coastal erosion</w:t>
      </w:r>
      <w:r w:rsidR="00F93534">
        <w:t xml:space="preserve"> </w:t>
      </w:r>
      <w:r w:rsidR="00F93534" w:rsidRPr="00D159B6">
        <w:t>(Morton et al., 2004</w:t>
      </w:r>
      <w:r w:rsidR="00F93534">
        <w:t xml:space="preserve">; </w:t>
      </w:r>
      <w:r w:rsidR="00F93534" w:rsidRPr="00D159B6">
        <w:t>Geselbracht et al., 2011)</w:t>
      </w:r>
      <w:r w:rsidR="00F93534">
        <w:t>. Florida</w:t>
      </w:r>
      <w:r w:rsidR="00830DFE">
        <w:t xml:space="preserve"> has been known to</w:t>
      </w:r>
      <w:r w:rsidR="00F93534">
        <w:t xml:space="preserve"> mitigate long-term erosion through strategies such as beach nourishment </w:t>
      </w:r>
      <w:r w:rsidR="00F93534" w:rsidRPr="00D159B6">
        <w:t>(Morton et al., 2004)</w:t>
      </w:r>
      <w:r w:rsidR="00F93534">
        <w:t>.</w:t>
      </w:r>
    </w:p>
    <w:p w14:paraId="67688A34" w14:textId="3F899979" w:rsidR="00E527FF" w:rsidRPr="00CB3303" w:rsidRDefault="00E527FF" w:rsidP="00CB3303">
      <w:pPr>
        <w:pStyle w:val="004Second-LevelSubheadingBOLD"/>
        <w:rPr>
          <w:rFonts w:eastAsia="Calibri"/>
        </w:rPr>
      </w:pPr>
      <w:bookmarkStart w:id="163" w:name="_Toc64018344"/>
      <w:r w:rsidRPr="00CB3303">
        <w:rPr>
          <w:rFonts w:eastAsia="Calibri"/>
        </w:rPr>
        <w:t xml:space="preserve">Climate </w:t>
      </w:r>
      <w:r w:rsidR="00DA0FCC">
        <w:rPr>
          <w:rFonts w:eastAsia="Calibri"/>
        </w:rPr>
        <w:t>C</w:t>
      </w:r>
      <w:r w:rsidRPr="00CB3303">
        <w:rPr>
          <w:rFonts w:eastAsia="Calibri"/>
        </w:rPr>
        <w:t>hange and SLR</w:t>
      </w:r>
      <w:bookmarkEnd w:id="163"/>
    </w:p>
    <w:p w14:paraId="5D493B2A" w14:textId="50C89DEA" w:rsidR="005D1257" w:rsidRDefault="00F80460" w:rsidP="00830DFE">
      <w:pPr>
        <w:pStyle w:val="006BodyText"/>
      </w:pPr>
      <w:r>
        <w:t>In recent decades, the rate of SLR in many regions of the world has increased, most likely due to changing climate (</w:t>
      </w:r>
      <w:r w:rsidR="00307B03">
        <w:t xml:space="preserve">Cahoon and </w:t>
      </w:r>
      <w:proofErr w:type="spellStart"/>
      <w:r w:rsidR="00307B03">
        <w:t>Gunternspergen</w:t>
      </w:r>
      <w:proofErr w:type="spellEnd"/>
      <w:r w:rsidR="00307B03">
        <w:t xml:space="preserve"> 2010,</w:t>
      </w:r>
      <w:r w:rsidR="00971C62">
        <w:t xml:space="preserve"> Mimura 2013</w:t>
      </w:r>
      <w:r>
        <w:t xml:space="preserve">). This acceleration in SLR and the observed impacts </w:t>
      </w:r>
      <w:r w:rsidR="00017777">
        <w:t>on</w:t>
      </w:r>
      <w:r>
        <w:t xml:space="preserve"> coastal environments</w:t>
      </w:r>
      <w:r w:rsidR="00017777">
        <w:t>,</w:t>
      </w:r>
      <w:r>
        <w:t xml:space="preserve"> including urban areas (</w:t>
      </w:r>
      <w:proofErr w:type="spellStart"/>
      <w:r w:rsidR="005900E7">
        <w:t>Habel</w:t>
      </w:r>
      <w:proofErr w:type="spellEnd"/>
      <w:r w:rsidR="005900E7">
        <w:t>, 2020</w:t>
      </w:r>
      <w:r>
        <w:t>) and natural regions (</w:t>
      </w:r>
      <w:r w:rsidR="00EF6F14" w:rsidRPr="00EF6F14">
        <w:t xml:space="preserve">Williams et al., </w:t>
      </w:r>
      <w:r w:rsidR="00DE42A8">
        <w:t>1999</w:t>
      </w:r>
      <w:r>
        <w:t>)</w:t>
      </w:r>
      <w:r w:rsidR="005D1257">
        <w:t>,</w:t>
      </w:r>
      <w:r>
        <w:t xml:space="preserve"> is of increasing concern to property owners, municipalities, and natural resource managers (</w:t>
      </w:r>
      <w:r w:rsidR="00D222C0">
        <w:t>Kopp et al., 2019</w:t>
      </w:r>
      <w:r>
        <w:t xml:space="preserve">). The impacts </w:t>
      </w:r>
      <w:r w:rsidR="005D1257">
        <w:t xml:space="preserve">of </w:t>
      </w:r>
      <w:r>
        <w:t>SLR globally are predicted to be profound to human communities and the natural environment</w:t>
      </w:r>
      <w:r w:rsidR="00EF6F14">
        <w:t xml:space="preserve"> (</w:t>
      </w:r>
      <w:r w:rsidR="00DC2A1C">
        <w:t>Brown et al., 2013</w:t>
      </w:r>
      <w:r w:rsidR="00830DFE">
        <w:t>;</w:t>
      </w:r>
      <w:r w:rsidR="00727112">
        <w:t xml:space="preserve"> Curtis and </w:t>
      </w:r>
      <w:r w:rsidR="00727112" w:rsidRPr="00727112">
        <w:t>Schneider</w:t>
      </w:r>
      <w:r w:rsidR="005D1257">
        <w:t>,</w:t>
      </w:r>
      <w:r w:rsidR="00727112">
        <w:t xml:space="preserve"> 2011</w:t>
      </w:r>
      <w:r w:rsidR="00EF6F14">
        <w:t>)</w:t>
      </w:r>
      <w:r w:rsidR="009D16E1">
        <w:t>.</w:t>
      </w:r>
      <w:r w:rsidR="00830DFE">
        <w:t xml:space="preserve"> </w:t>
      </w:r>
      <w:r w:rsidR="005D1257" w:rsidRPr="00E527FF">
        <w:t xml:space="preserve">Erosion occurs when SLR </w:t>
      </w:r>
      <w:r w:rsidR="005D1257">
        <w:t>shifts</w:t>
      </w:r>
      <w:r w:rsidR="005D1257" w:rsidRPr="00E527FF">
        <w:t xml:space="preserve"> the high-water line (</w:t>
      </w:r>
      <w:r w:rsidR="005D1257">
        <w:t>location</w:t>
      </w:r>
      <w:r w:rsidR="005D1257" w:rsidRPr="00E527FF">
        <w:t xml:space="preserve"> on the shore where the water </w:t>
      </w:r>
      <w:r w:rsidR="005D1257" w:rsidRPr="00E527FF">
        <w:lastRenderedPageBreak/>
        <w:t xml:space="preserve">usually reaches high water) landward </w:t>
      </w:r>
      <w:r w:rsidR="005D1257">
        <w:t>concerning</w:t>
      </w:r>
      <w:r w:rsidR="005D1257" w:rsidRPr="00E527FF">
        <w:t xml:space="preserve"> the slope of the coastal area</w:t>
      </w:r>
      <w:r w:rsidR="005D1257">
        <w:t xml:space="preserve"> (</w:t>
      </w:r>
      <w:r w:rsidR="005D1257" w:rsidRPr="00BE7F62">
        <w:t>Zhang et al., 2004</w:t>
      </w:r>
      <w:r w:rsidR="005D1257">
        <w:t>)</w:t>
      </w:r>
      <w:r w:rsidR="005D1257" w:rsidRPr="00E527FF">
        <w:t>.</w:t>
      </w:r>
    </w:p>
    <w:p w14:paraId="6F29895B" w14:textId="3B5F0707" w:rsidR="005D1257" w:rsidRDefault="005D1257" w:rsidP="005D1257">
      <w:pPr>
        <w:pStyle w:val="006BodyText"/>
      </w:pPr>
      <w:r w:rsidRPr="005D1257">
        <w:t>In the Gulf of Mexico region, including the west coast of Florida, sand</w:t>
      </w:r>
      <w:r>
        <w:t>-</w:t>
      </w:r>
      <w:r w:rsidRPr="005D1257">
        <w:t xml:space="preserve">dominated shorelines are </w:t>
      </w:r>
      <w:r>
        <w:t>common</w:t>
      </w:r>
      <w:r w:rsidRPr="005D1257">
        <w:t>. Sandy shorelines are characterized by active environments and unstable substrat</w:t>
      </w:r>
      <w:r>
        <w:t>e</w:t>
      </w:r>
      <w:r w:rsidRPr="005D1257">
        <w:t xml:space="preserve">, </w:t>
      </w:r>
      <w:r>
        <w:t>consisting</w:t>
      </w:r>
      <w:r w:rsidRPr="005D1257">
        <w:t xml:space="preserve"> of sand, mixed sand, quartz, and/or silica (Brown &amp; McLachlan, 2002). The unstable nature of unstable sand shorelines can create a harsh environment for biota</w:t>
      </w:r>
      <w:r>
        <w:t>, necessitating unique adaptations to this volatile environment</w:t>
      </w:r>
      <w:r w:rsidRPr="005D1257">
        <w:t xml:space="preserve"> (Brown &amp; McLachlan, 2002). Sand shorelines accumulate sediment accretion by wave deposited particles of sand, mixed sand, quart</w:t>
      </w:r>
      <w:r>
        <w:t>z,</w:t>
      </w:r>
      <w:r w:rsidRPr="005D1257">
        <w:t xml:space="preserve"> or silica.  These particles originate from a combination of inland erosion of material transported and deposited to coastal environments along rivers (Brown &amp; McLachlan, 2002) </w:t>
      </w:r>
      <w:r>
        <w:t>and</w:t>
      </w:r>
      <w:r w:rsidRPr="005D1257">
        <w:t xml:space="preserve"> marine biogenic sources</w:t>
      </w:r>
      <w:r>
        <w:t>,</w:t>
      </w:r>
      <w:r w:rsidRPr="005D1257">
        <w:t xml:space="preserve"> including marine skeletons, sponge spicules, and shell fragments (McLachlan, 1990).  Stable shorelines exist at an equilibrium of new material being deposited at the same rate material is eroded. However, when this equilibrium is disrupted or altered due to sediment transport or erosion, shoreline habitats can change rapidly.</w:t>
      </w:r>
      <w:r>
        <w:t xml:space="preserve"> </w:t>
      </w:r>
      <w:r w:rsidRPr="005D1257">
        <w:t xml:space="preserve">This exchange implies that seawater levels </w:t>
      </w:r>
      <w:r>
        <w:t>directly correlate</w:t>
      </w:r>
      <w:r w:rsidRPr="005D1257">
        <w:t xml:space="preserve"> with sandy beach erosion (Zhang et al., 2004</w:t>
      </w:r>
      <w:r>
        <w:t>).</w:t>
      </w:r>
    </w:p>
    <w:p w14:paraId="186727BE" w14:textId="5CD947C3" w:rsidR="00F12F08" w:rsidRDefault="00F12F08" w:rsidP="005D1257">
      <w:pPr>
        <w:pStyle w:val="006BodyText"/>
      </w:pPr>
      <w:r w:rsidRPr="00E527FF">
        <w:t>Shoreline loss</w:t>
      </w:r>
      <w:ins w:id="164" w:author="Bill Pine" w:date="2021-04-05T11:10:00Z">
        <w:r w:rsidR="00664E9F">
          <w:t xml:space="preserve"> has been observed in the Big Bend and adjacent areas of Florida in recent decades.  Seavey et al. (201X) documented l</w:t>
        </w:r>
      </w:ins>
      <w:ins w:id="165" w:author="Bill Pine" w:date="2021-04-05T11:11:00Z">
        <w:r w:rsidR="00664E9F">
          <w:t>oss of about 66% of the offshore (most westward) intertidal oyster bars between Corrigan’s Reef and Horseshoe Beach.  Vitale et al. (2019)</w:t>
        </w:r>
      </w:ins>
      <w:ins w:id="166" w:author="Bill Pine" w:date="2021-04-05T11:12:00Z">
        <w:r w:rsidR="00664E9F">
          <w:t xml:space="preserve"> documented </w:t>
        </w:r>
        <w:proofErr w:type="spellStart"/>
        <w:r w:rsidR="00664E9F">
          <w:t>how</w:t>
        </w:r>
      </w:ins>
      <w:del w:id="167" w:author="Bill Pine" w:date="2021-04-05T11:12:00Z">
        <w:r w:rsidR="00CA7966" w:rsidDel="00664E9F">
          <w:delText>,</w:delText>
        </w:r>
        <w:r w:rsidRPr="00E527FF" w:rsidDel="00664E9F">
          <w:delText xml:space="preserve"> as also need near our study site</w:delText>
        </w:r>
        <w:r w:rsidR="00CA7966" w:rsidDel="00664E9F">
          <w:delText>,</w:delText>
        </w:r>
        <w:r w:rsidRPr="00E527FF" w:rsidDel="00664E9F">
          <w:delText xml:space="preserve"> has also been captured recently. In the</w:delText>
        </w:r>
      </w:del>
      <w:ins w:id="168" w:author="Bill Pine" w:date="2021-04-05T11:12:00Z">
        <w:r w:rsidR="00664E9F">
          <w:t>following</w:t>
        </w:r>
        <w:proofErr w:type="spellEnd"/>
        <w:r w:rsidR="00664E9F">
          <w:t xml:space="preserve"> the construction in</w:t>
        </w:r>
      </w:ins>
      <w:r w:rsidRPr="00E527FF">
        <w:t xml:space="preserve"> mid-1960s</w:t>
      </w:r>
      <w:r w:rsidR="00CA7966">
        <w:t>,</w:t>
      </w:r>
      <w:ins w:id="169" w:author="Bill Pine" w:date="2021-04-05T11:12:00Z">
        <w:r w:rsidR="00664E9F">
          <w:t xml:space="preserve"> of spoil islands as part of the Cross Florida Barge Canal by the</w:t>
        </w:r>
      </w:ins>
      <w:del w:id="170" w:author="Bill Pine" w:date="2021-04-05T11:12:00Z">
        <w:r w:rsidRPr="00E527FF" w:rsidDel="00664E9F">
          <w:delText xml:space="preserve"> the</w:delText>
        </w:r>
      </w:del>
      <w:r w:rsidRPr="00E527FF">
        <w:t xml:space="preserve"> US Army Corps of Engineers</w:t>
      </w:r>
      <w:ins w:id="171" w:author="Bill Pine" w:date="2021-04-05T11:13:00Z">
        <w:r w:rsidR="00664E9F">
          <w:t xml:space="preserve"> wildlife </w:t>
        </w:r>
        <w:r w:rsidR="00664E9F">
          <w:lastRenderedPageBreak/>
          <w:t>including endangered shore birds began to use these spoil islands as habitat.  However, in recent decades these spoil islands have experienced significant erosion (Vitale et al. 2021) and related loss of habitat available to these wildlife.</w:t>
        </w:r>
      </w:ins>
      <w:del w:id="172" w:author="Bill Pine" w:date="2021-04-05T11:14:00Z">
        <w:r w:rsidRPr="00E527FF" w:rsidDel="00664E9F">
          <w:delText xml:space="preserve"> constructed spoil islands as part of the cross Florida barge canal project. These spoil islands consist of a straight line of islands perpendicular to the west Florida coast. Coastal changes have severely eroded or inundated these spoil islands, thus reducing habitat for animals </w:delText>
        </w:r>
      </w:del>
      <w:customXmlDelRangeStart w:id="173" w:author="Bill Pine" w:date="2021-04-05T11:14:00Z"/>
      <w:sdt>
        <w:sdtPr>
          <w:rPr>
            <w:color w:val="000000"/>
          </w:rPr>
          <w:tag w:val="MENDELEY_CITATION_faf9b87c-fdef-41c3-bdd6-0308bee19ea3"/>
          <w:id w:val="872041587"/>
          <w:placeholder>
            <w:docPart w:val="2563978D62944C75B471473D2838CFD3"/>
          </w:placeholder>
        </w:sdtPr>
        <w:sdtEndPr/>
        <w:sdtContent>
          <w:customXmlDelRangeEnd w:id="173"/>
          <w:del w:id="174" w:author="Bill Pine" w:date="2021-04-05T11:14:00Z">
            <w:r w:rsidRPr="00E527FF" w:rsidDel="00664E9F">
              <w:rPr>
                <w:color w:val="000000"/>
              </w:rPr>
              <w:delText>(Vitale, 2019)</w:delText>
            </w:r>
          </w:del>
          <w:customXmlDelRangeStart w:id="175" w:author="Bill Pine" w:date="2021-04-05T11:14:00Z"/>
        </w:sdtContent>
      </w:sdt>
      <w:customXmlDelRangeEnd w:id="175"/>
      <w:del w:id="176" w:author="Bill Pine" w:date="2021-04-05T11:14:00Z">
        <w:r w:rsidRPr="00E527FF" w:rsidDel="00664E9F">
          <w:delText>.</w:delText>
        </w:r>
      </w:del>
      <w:r w:rsidRPr="00E527FF">
        <w:t xml:space="preserve"> </w:t>
      </w:r>
      <w:ins w:id="177" w:author="Bill Pine" w:date="2021-04-05T14:05:00Z">
        <w:r w:rsidR="00FA5F04">
          <w:t>Similar patterns have been observed for natural islands in the region (Vitale et al. 2021</w:t>
        </w:r>
      </w:ins>
      <w:ins w:id="178" w:author="Bill Pine" w:date="2021-04-05T14:06:00Z">
        <w:r w:rsidR="00FA5F04">
          <w:t>)</w:t>
        </w:r>
      </w:ins>
      <w:ins w:id="179" w:author="Bill Pine" w:date="2021-04-05T14:05:00Z">
        <w:r w:rsidR="00FA5F04">
          <w:t xml:space="preserve">, including </w:t>
        </w:r>
      </w:ins>
      <w:r w:rsidRPr="00E527FF">
        <w:t>Derrick Key</w:t>
      </w:r>
      <w:ins w:id="180" w:author="Bill Pine" w:date="2021-04-05T14:06:00Z">
        <w:r w:rsidR="00FA5F04">
          <w:t xml:space="preserve"> near Cedar Key, Florida.  Derrick Key was a </w:t>
        </w:r>
        <w:proofErr w:type="spellStart"/>
        <w:proofErr w:type="gramStart"/>
        <w:r w:rsidR="00FA5F04">
          <w:t>well known</w:t>
        </w:r>
        <w:proofErr w:type="spellEnd"/>
        <w:proofErr w:type="gramEnd"/>
        <w:r w:rsidR="00FA5F04">
          <w:t xml:space="preserve"> local landmark to commercial fishing families in the Cedar Key regions for decades and photograms from 1982 demonstrate several prominent features.  However, by </w:t>
        </w:r>
      </w:ins>
      <w:ins w:id="181" w:author="Bill Pine" w:date="2021-04-05T14:07:00Z">
        <w:r w:rsidR="00FA5F04">
          <w:t>2016 the island was submerged (Vitale et al. 2021)</w:t>
        </w:r>
      </w:ins>
      <w:del w:id="182" w:author="Bill Pine" w:date="2021-04-05T14:07:00Z">
        <w:r w:rsidRPr="00E527FF" w:rsidDel="00FA5F04">
          <w:delText xml:space="preserve"> is an example of a spoil </w:delText>
        </w:r>
        <w:commentRangeStart w:id="183"/>
        <w:r w:rsidRPr="00E527FF" w:rsidDel="00FA5F04">
          <w:delText>island</w:delText>
        </w:r>
        <w:commentRangeEnd w:id="183"/>
        <w:r w:rsidR="00FA5F04" w:rsidDel="00FA5F04">
          <w:rPr>
            <w:rStyle w:val="CommentReference"/>
            <w:rFonts w:eastAsia="Times New Roman" w:cs="Times New Roman"/>
          </w:rPr>
          <w:commentReference w:id="183"/>
        </w:r>
        <w:r w:rsidRPr="00E527FF" w:rsidDel="00FA5F04">
          <w:delText xml:space="preserve"> that was clearly visible in aerial photographs in 1982</w:delText>
        </w:r>
        <w:r w:rsidR="00CA7966" w:rsidDel="00FA5F04">
          <w:delText>,</w:delText>
        </w:r>
        <w:r w:rsidRPr="00E527FF" w:rsidDel="00FA5F04">
          <w:delText xml:space="preserve"> and now the island is completely submerged (in 2016 photography). </w:delText>
        </w:r>
        <w:r w:rsidR="00CA7966" w:rsidDel="00FA5F04">
          <w:delText>Significant</w:delText>
        </w:r>
        <w:r w:rsidRPr="00E527FF" w:rsidDel="00FA5F04">
          <w:delText xml:space="preserve"> shoreline differences are noticeably observed in the 34 years time between the imagery for this specific spoil island.</w:delText>
        </w:r>
      </w:del>
      <w:r w:rsidRPr="00E527FF">
        <w:t xml:space="preserve"> Large scale efforts to analyze shoreline changes in Florida have been </w:t>
      </w:r>
      <w:del w:id="184" w:author="Bill Pine" w:date="2021-04-05T14:10:00Z">
        <w:r w:rsidRPr="00E527FF" w:rsidDel="00FA5F04">
          <w:delText>studied in the past</w:delText>
        </w:r>
      </w:del>
      <w:ins w:id="185" w:author="Bill Pine" w:date="2021-04-05T14:10:00Z">
        <w:r w:rsidR="00FA5F04">
          <w:t>completed in recent years</w:t>
        </w:r>
      </w:ins>
      <w:r w:rsidRPr="00E527FF">
        <w:t xml:space="preserve"> (</w:t>
      </w:r>
      <w:sdt>
        <w:sdtPr>
          <w:rPr>
            <w:color w:val="000000"/>
          </w:rPr>
          <w:tag w:val="MENDELEY_CITATION_984fc0ad-bf4e-4b2d-995b-94bba8129149"/>
          <w:id w:val="1056044589"/>
          <w:placeholder>
            <w:docPart w:val="2563978D62944C75B471473D2838CFD3"/>
          </w:placeholder>
        </w:sdtPr>
        <w:sdtEndPr/>
        <w:sdtContent>
          <w:r w:rsidRPr="00E527FF">
            <w:rPr>
              <w:color w:val="000000"/>
            </w:rPr>
            <w:t xml:space="preserve">Yu et al., 2011; </w:t>
          </w:r>
        </w:sdtContent>
      </w:sdt>
      <w:sdt>
        <w:sdtPr>
          <w:rPr>
            <w:color w:val="000000"/>
          </w:rPr>
          <w:tag w:val="MENDELEY_CITATION_1bb3a08a-ce7e-468b-9044-37ea4df80474"/>
          <w:id w:val="-1662460829"/>
          <w:placeholder>
            <w:docPart w:val="2563978D62944C75B471473D2838CFD3"/>
          </w:placeholder>
        </w:sdtPr>
        <w:sdtEndPr/>
        <w:sdtContent>
          <w:r w:rsidRPr="00E527FF">
            <w:rPr>
              <w:color w:val="000000"/>
            </w:rPr>
            <w:t>Sassaman et al., 2017</w:t>
          </w:r>
        </w:sdtContent>
      </w:sdt>
      <w:r w:rsidRPr="00E527FF">
        <w:t xml:space="preserve">;  </w:t>
      </w:r>
      <w:sdt>
        <w:sdtPr>
          <w:rPr>
            <w:color w:val="000000"/>
          </w:rPr>
          <w:tag w:val="MENDELEY_CITATION_36de49c3-ee39-43cd-bba2-e51bb41c7ea9"/>
          <w:id w:val="896479143"/>
          <w:placeholder>
            <w:docPart w:val="2563978D62944C75B471473D2838CFD3"/>
          </w:placeholder>
        </w:sdtPr>
        <w:sdtEndPr/>
        <w:sdtContent>
          <w:r w:rsidRPr="00E527FF">
            <w:rPr>
              <w:color w:val="000000"/>
            </w:rPr>
            <w:t>Houston, 2015</w:t>
          </w:r>
        </w:sdtContent>
      </w:sdt>
      <w:r w:rsidRPr="00E527FF">
        <w:t xml:space="preserve">; </w:t>
      </w:r>
      <w:sdt>
        <w:sdtPr>
          <w:tag w:val="MENDELEY_CITATION_a3bd8844-c5bd-4859-8495-0337357924a0"/>
          <w:id w:val="2040015154"/>
          <w:placeholder>
            <w:docPart w:val="2563978D62944C75B471473D2838CFD3"/>
          </w:placeholder>
        </w:sdtPr>
        <w:sdtEndPr/>
        <w:sdtContent>
          <w:r w:rsidRPr="00E527FF">
            <w:t xml:space="preserve">Li &amp; Gong, 2016) </w:t>
          </w:r>
          <w:ins w:id="186" w:author="Bill Pine" w:date="2021-04-05T14:10:00Z">
            <w:r w:rsidR="00FA5F04">
              <w:t>and in general these studies document xyz.</w:t>
            </w:r>
          </w:ins>
        </w:sdtContent>
      </w:sdt>
      <w:ins w:id="187" w:author="Bill Pine" w:date="2021-04-05T14:10:00Z">
        <w:r w:rsidR="00FA5F04">
          <w:t xml:space="preserve"> </w:t>
        </w:r>
      </w:ins>
      <w:del w:id="188" w:author="Bill Pine" w:date="2021-04-05T14:10:00Z">
        <w:r w:rsidRPr="00E527FF" w:rsidDel="00FA5F04">
          <w:delText>howev</w:delText>
        </w:r>
        <w:r w:rsidR="00CA7966" w:rsidDel="00FA5F04">
          <w:delText>er</w:delText>
        </w:r>
      </w:del>
      <w:ins w:id="189" w:author="Bill Pine" w:date="2021-04-05T14:10:00Z">
        <w:r w:rsidR="00FA5F04">
          <w:t>H</w:t>
        </w:r>
        <w:r w:rsidR="00FA5F04" w:rsidRPr="00E527FF">
          <w:t>owev</w:t>
        </w:r>
        <w:r w:rsidR="00FA5F04">
          <w:t>er studies that focus on po</w:t>
        </w:r>
      </w:ins>
      <w:ins w:id="190" w:author="Bill Pine" w:date="2021-04-05T14:11:00Z">
        <w:r w:rsidR="00FA5F04">
          <w:t>ssible effects of shoreline change and SLR on small or regional scales within Florida, particularly at the scale of habitat patches used by wildlife such as nesting shorebirds or oyster reefs, are not as common</w:t>
        </w:r>
      </w:ins>
      <w:del w:id="191" w:author="Bill Pine" w:date="2021-04-05T14:11:00Z">
        <w:r w:rsidDel="00FA5F04">
          <w:delText>,</w:delText>
        </w:r>
        <w:r w:rsidRPr="00E527FF" w:rsidDel="00FA5F04">
          <w:delText xml:space="preserve"> it is interesting to note the possible effects of SLR on a smaller or regional scale, which might highlight processes which might be affecting larger-scale ecosystems and habitats</w:delText>
        </w:r>
      </w:del>
      <w:r w:rsidRPr="00E527FF">
        <w:t>.</w:t>
      </w:r>
    </w:p>
    <w:p w14:paraId="60702E1B" w14:textId="11327CAF" w:rsidR="005D1257" w:rsidRDefault="005D1257" w:rsidP="005D1257">
      <w:pPr>
        <w:pStyle w:val="004Second-LevelSubheadingBOLD"/>
      </w:pPr>
      <w:r>
        <w:lastRenderedPageBreak/>
        <w:t>Study Site</w:t>
      </w:r>
    </w:p>
    <w:p w14:paraId="4AA5B08D" w14:textId="3068437C" w:rsidR="005D1257" w:rsidRDefault="005D1257" w:rsidP="005D1257">
      <w:pPr>
        <w:pStyle w:val="006BodyText"/>
      </w:pPr>
      <w:r>
        <w:t>The Suwannee River estuary, Suwannee Sound, is a siliciclastic, sand-starved</w:t>
      </w:r>
      <w:r w:rsidR="001F2B61">
        <w:t>,</w:t>
      </w:r>
      <w:r>
        <w:t xml:space="preserve"> and low-wave-energy system dominated by marshes that open towards the sea (Hine et al., 1988). Shoreline profiles in these systems can change over time due to low wave energy (Jackson et al., 2002)</w:t>
      </w:r>
      <w:r w:rsidR="001F2B61">
        <w:t>,</w:t>
      </w:r>
      <w:r>
        <w:t xml:space="preserve"> and storm events have also been observed to cause rapid change at specific locations</w:t>
      </w:r>
      <w:ins w:id="192" w:author="Bill Pine" w:date="2021-04-05T14:17:00Z">
        <w:r w:rsidR="00F021AB">
          <w:t xml:space="preserve"> south of Suwannee Sound</w:t>
        </w:r>
      </w:ins>
      <w:r>
        <w:t xml:space="preserve"> (Goddard and Hine 1995).</w:t>
      </w:r>
    </w:p>
    <w:p w14:paraId="5172FCE5" w14:textId="2AF1B867" w:rsidR="005D1257" w:rsidRDefault="005D1257" w:rsidP="005D1257">
      <w:pPr>
        <w:pStyle w:val="006BodyText"/>
      </w:pPr>
      <w:r>
        <w:t>The Suwannee River is the second largest river in Florida</w:t>
      </w:r>
      <w:r w:rsidR="001F2B61">
        <w:t>,</w:t>
      </w:r>
      <w:r>
        <w:t xml:space="preserve"> spanning 3</w:t>
      </w:r>
      <w:r w:rsidR="001F2B61">
        <w:t>70</w:t>
      </w:r>
      <w:r>
        <w:t xml:space="preserve"> </w:t>
      </w:r>
      <w:r w:rsidR="001F2B61">
        <w:t>km</w:t>
      </w:r>
      <w:r>
        <w:t xml:space="preserve"> long</w:t>
      </w:r>
      <w:r w:rsidR="001F2B61">
        <w:t>,</w:t>
      </w:r>
      <w:r>
        <w:t xml:space="preserve"> </w:t>
      </w:r>
      <w:r w:rsidR="001F2B61">
        <w:t xml:space="preserve">from southern Georgia to the west-central Florida coastline, </w:t>
      </w:r>
      <w:r>
        <w:t>and is considered a significant point source of sedimentation</w:t>
      </w:r>
      <w:r w:rsidR="001F2B61">
        <w:t xml:space="preserve"> in the</w:t>
      </w:r>
      <w:r>
        <w:t xml:space="preserve"> Suwannee Sound </w:t>
      </w:r>
      <w:r w:rsidR="001F2B61">
        <w:t xml:space="preserve">(Wright et al., 2005). </w:t>
      </w:r>
      <w:r>
        <w:t xml:space="preserve">The Suwannee River is a partially spring-fed system </w:t>
      </w:r>
      <w:r w:rsidR="001F2B61">
        <w:t>that</w:t>
      </w:r>
      <w:r>
        <w:t xml:space="preserve"> also drains the coastal plain of Georgia and provides a restricted point source input of siliciclastic sediment, creating a small 20-kilometer delta </w:t>
      </w:r>
      <w:r w:rsidR="001F2B61">
        <w:t>(Wright et al., 2005)</w:t>
      </w:r>
      <w:r>
        <w:t>. The surrounding coastal regions of the Suwannee River are otherwise known to be sediment starved</w:t>
      </w:r>
      <w:r w:rsidR="001F2B61">
        <w:t>. A</w:t>
      </w:r>
      <w:r>
        <w:t xml:space="preserve"> significant sedimentology event has </w:t>
      </w:r>
      <w:del w:id="193" w:author="Bill Pine" w:date="2021-04-05T14:18:00Z">
        <w:r w:rsidDel="00F021AB">
          <w:delText xml:space="preserve">been </w:delText>
        </w:r>
      </w:del>
      <w:r>
        <w:t>shown that the Suwannee River has reworked ancestral fluvial sands and serves as a source for sandier marsh sediments (Wright et al., 2005).</w:t>
      </w:r>
      <w:r w:rsidR="001F2B61">
        <w:t xml:space="preserve"> </w:t>
      </w:r>
      <w:r>
        <w:t xml:space="preserve">The Suwannee River </w:t>
      </w:r>
      <w:r w:rsidR="001F2B61">
        <w:t>has typically</w:t>
      </w:r>
      <w:r>
        <w:t xml:space="preserve"> high discharge peaks between February and April and low discharge peaks between August and October (Purtlebaugh &amp; Allen, 2010). The median annual river discharge measured of the Suwannee River at the USGS Wilcox site (latitude 29.58, longitude -82.93) is 2418 m</w:t>
      </w:r>
      <w:r w:rsidR="00984DF6">
        <w:rPr>
          <w:vertAlign w:val="superscript"/>
        </w:rPr>
        <w:t xml:space="preserve"> 3/s</w:t>
      </w:r>
      <w:r w:rsidRPr="00984DF6">
        <w:rPr>
          <w:vertAlign w:val="superscript"/>
        </w:rPr>
        <w:t xml:space="preserve"> </w:t>
      </w:r>
      <w:r>
        <w:t xml:space="preserve">with a minimum discharge of 998 </w:t>
      </w:r>
      <w:r w:rsidR="00984DF6">
        <w:t>m</w:t>
      </w:r>
      <w:r w:rsidR="00984DF6">
        <w:rPr>
          <w:vertAlign w:val="superscript"/>
        </w:rPr>
        <w:t xml:space="preserve"> 3/s</w:t>
      </w:r>
      <w:r w:rsidR="00984DF6" w:rsidRPr="00984DF6">
        <w:rPr>
          <w:vertAlign w:val="superscript"/>
        </w:rPr>
        <w:t xml:space="preserve"> </w:t>
      </w:r>
      <w:r>
        <w:t xml:space="preserve">and a maximum discharge of 4971 </w:t>
      </w:r>
      <w:r w:rsidR="00984DF6">
        <w:t>m</w:t>
      </w:r>
      <w:r w:rsidR="00984DF6">
        <w:rPr>
          <w:vertAlign w:val="superscript"/>
        </w:rPr>
        <w:t xml:space="preserve"> 3/s</w:t>
      </w:r>
      <w:r w:rsidR="00984DF6" w:rsidRPr="00984DF6">
        <w:rPr>
          <w:vertAlign w:val="superscript"/>
        </w:rPr>
        <w:t xml:space="preserve"> </w:t>
      </w:r>
      <w:r>
        <w:t>(USGS, 2021).</w:t>
      </w:r>
    </w:p>
    <w:p w14:paraId="64EACD24" w14:textId="48BCD3BC" w:rsidR="005D1257" w:rsidRDefault="005D1257" w:rsidP="005D1257">
      <w:pPr>
        <w:pStyle w:val="006BodyText"/>
      </w:pPr>
      <w:r>
        <w:t>Suwannee Sound is encompassed by three rural Florida counties, Dixie, Levy, and Taylor (Figure 3-1, A and B).</w:t>
      </w:r>
      <w:r w:rsidR="001F2B61">
        <w:t xml:space="preserve"> </w:t>
      </w:r>
      <w:r>
        <w:t>Currently</w:t>
      </w:r>
      <w:r w:rsidR="00FB52C5">
        <w:t>,</w:t>
      </w:r>
      <w:r>
        <w:t xml:space="preserve"> these counties are among the lowest human population density for coastal counties in Florida, but the</w:t>
      </w:r>
      <w:r w:rsidR="00FB52C5">
        <w:t>ir</w:t>
      </w:r>
      <w:r>
        <w:t xml:space="preserve"> populations are predicted to increase in future decades (Figure 3-1, C). Human development on </w:t>
      </w:r>
      <w:r>
        <w:lastRenderedPageBreak/>
        <w:t>coastlines may accelerate coastal erosion by creating a fixed position of the shoreline and stabilizing inlets, alters sediment transport (</w:t>
      </w:r>
      <w:proofErr w:type="spellStart"/>
      <w:r>
        <w:t>Finkl</w:t>
      </w:r>
      <w:proofErr w:type="spellEnd"/>
      <w:r>
        <w:t xml:space="preserve"> &amp; </w:t>
      </w:r>
      <w:proofErr w:type="spellStart"/>
      <w:r>
        <w:t>Charlier</w:t>
      </w:r>
      <w:proofErr w:type="spellEnd"/>
      <w:r>
        <w:t xml:space="preserve">, 2003). Increased human developments may also negatively impact coastal species diversity. Species biodiversity is threatened by the increase of urbanization and </w:t>
      </w:r>
      <w:r w:rsidR="00FB52C5">
        <w:t>coastal environmen</w:t>
      </w:r>
      <w:r>
        <w:t>tal degradation (</w:t>
      </w:r>
      <w:proofErr w:type="spellStart"/>
      <w:r>
        <w:t>Finkl</w:t>
      </w:r>
      <w:proofErr w:type="spellEnd"/>
      <w:r>
        <w:t xml:space="preserve"> &amp; </w:t>
      </w:r>
      <w:proofErr w:type="spellStart"/>
      <w:r>
        <w:t>Charlier</w:t>
      </w:r>
      <w:proofErr w:type="spellEnd"/>
      <w:r>
        <w:t>, 2003). Czech et al. (2000) document</w:t>
      </w:r>
      <w:r w:rsidR="006B5F5F">
        <w:t>ed</w:t>
      </w:r>
      <w:r>
        <w:t xml:space="preserve"> urbanization as the highest cause for species endangerment. For example, bird species</w:t>
      </w:r>
      <w:r w:rsidR="00FB52C5">
        <w:t>,</w:t>
      </w:r>
      <w:r>
        <w:t xml:space="preserve"> including Piping Plover (</w:t>
      </w:r>
      <w:r w:rsidRPr="00F021AB">
        <w:rPr>
          <w:i/>
          <w:iCs/>
          <w:rPrChange w:id="194" w:author="Bill Pine" w:date="2021-04-05T14:18:00Z">
            <w:rPr/>
          </w:rPrChange>
        </w:rPr>
        <w:t xml:space="preserve">Charadrius </w:t>
      </w:r>
      <w:proofErr w:type="spellStart"/>
      <w:r w:rsidRPr="00F021AB">
        <w:rPr>
          <w:i/>
          <w:iCs/>
          <w:rPrChange w:id="195" w:author="Bill Pine" w:date="2021-04-05T14:18:00Z">
            <w:rPr/>
          </w:rPrChange>
        </w:rPr>
        <w:t>melodus</w:t>
      </w:r>
      <w:proofErr w:type="spellEnd"/>
      <w:r>
        <w:t>) and American oystercatcher (</w:t>
      </w:r>
      <w:proofErr w:type="spellStart"/>
      <w:r w:rsidRPr="00F021AB">
        <w:rPr>
          <w:i/>
          <w:iCs/>
          <w:rPrChange w:id="196" w:author="Bill Pine" w:date="2021-04-05T14:18:00Z">
            <w:rPr/>
          </w:rPrChange>
        </w:rPr>
        <w:t>Haematopus</w:t>
      </w:r>
      <w:proofErr w:type="spellEnd"/>
      <w:r w:rsidRPr="00F021AB">
        <w:rPr>
          <w:i/>
          <w:iCs/>
          <w:rPrChange w:id="197" w:author="Bill Pine" w:date="2021-04-05T14:18:00Z">
            <w:rPr/>
          </w:rPrChange>
        </w:rPr>
        <w:t xml:space="preserve"> palliates</w:t>
      </w:r>
      <w:r>
        <w:t>)</w:t>
      </w:r>
      <w:r w:rsidR="00FB52C5">
        <w:t>,</w:t>
      </w:r>
      <w:r>
        <w:t xml:space="preserve"> are known to</w:t>
      </w:r>
      <w:r w:rsidR="00FB52C5">
        <w:t xml:space="preserve"> </w:t>
      </w:r>
      <w:r>
        <w:t xml:space="preserve">forage and </w:t>
      </w:r>
      <w:r w:rsidR="00FB52C5">
        <w:t>roost in</w:t>
      </w:r>
      <w:r>
        <w:t xml:space="preserve"> areas of low human population</w:t>
      </w:r>
      <w:r w:rsidR="00FB52C5">
        <w:t>,</w:t>
      </w:r>
      <w:r>
        <w:t xml:space="preserve"> including Suwanee Sound (Thomas et al., 2002). Species biodiversity, both vegetative and animal, could be at risk due to </w:t>
      </w:r>
      <w:r w:rsidR="00FB52C5">
        <w:t>increased</w:t>
      </w:r>
      <w:r>
        <w:t xml:space="preserve"> urbanization along coastlines (McKinney, 2006) and accelerated shoreline erosion.</w:t>
      </w:r>
    </w:p>
    <w:p w14:paraId="64C856AF" w14:textId="3A90C124" w:rsidR="0040486C" w:rsidRPr="0040486C" w:rsidRDefault="0040486C" w:rsidP="0040486C">
      <w:pPr>
        <w:pStyle w:val="004Second-LevelSubheadingBOLD"/>
        <w:ind w:left="0" w:firstLine="0"/>
        <w:rPr>
          <w:bCs/>
        </w:rPr>
      </w:pPr>
      <w:r w:rsidRPr="0040486C">
        <w:rPr>
          <w:bCs/>
        </w:rPr>
        <w:t xml:space="preserve">Recent Storm Events </w:t>
      </w:r>
      <w:r>
        <w:rPr>
          <w:bCs/>
        </w:rPr>
        <w:t>i</w:t>
      </w:r>
      <w:r w:rsidRPr="0040486C">
        <w:rPr>
          <w:bCs/>
        </w:rPr>
        <w:t xml:space="preserve">n Suwannee Sound Region </w:t>
      </w:r>
    </w:p>
    <w:p w14:paraId="74B2565B" w14:textId="42DAC065" w:rsidR="0040486C" w:rsidRDefault="0040486C" w:rsidP="0040486C">
      <w:pPr>
        <w:pStyle w:val="006BodyText"/>
      </w:pPr>
      <w:r>
        <w:t xml:space="preserve">Suwannee Sound is considered a low energy environment because the nominal wave height is below the nominal </w:t>
      </w:r>
      <w:proofErr w:type="gramStart"/>
      <w:r>
        <w:t>high water</w:t>
      </w:r>
      <w:proofErr w:type="gramEnd"/>
      <w:r>
        <w:t xml:space="preserve"> line. High energy events, including tropic</w:t>
      </w:r>
      <w:ins w:id="198" w:author="Bill Pine" w:date="2021-04-05T14:18:00Z">
        <w:r w:rsidR="00F021AB">
          <w:t>a</w:t>
        </w:r>
      </w:ins>
      <w:ins w:id="199" w:author="Bill Pine" w:date="2021-04-05T14:19:00Z">
        <w:r w:rsidR="00F021AB">
          <w:t>l</w:t>
        </w:r>
      </w:ins>
      <w:r>
        <w:t xml:space="preserve"> and winter storms, can increase wave and wind action in the region. Recent </w:t>
      </w:r>
      <w:r w:rsidR="00FA4821">
        <w:t>significant</w:t>
      </w:r>
      <w:r>
        <w:t xml:space="preserve"> storms in the area include the “storm of the century” in March 1993, with wind speeds of &gt; 15 m/s for 16 hours recorded at the Crystal River Power Plant roughly 100 km south of Suwannee Sound (Goodbred &amp; Hine, 1993a). This weather event caused extensive damage to Waccasassa Bay (approximately 30 kilometers south of Suwanee Sound), including 3-meter water storm surges and storm-driven sediment deposits of up to 12 cm on coastal shoreline features up to 2 cm the marsh surface (Goodbred &amp; Hine, 1993a). </w:t>
      </w:r>
      <w:ins w:id="200" w:author="Bill Pine" w:date="2021-04-05T14:19:00Z">
        <w:r w:rsidR="00F021AB">
          <w:t xml:space="preserve">In 20XY, </w:t>
        </w:r>
      </w:ins>
      <w:r>
        <w:t xml:space="preserve">Hurricane Irma, a category 3 hurricane, made landfall near Marco Island and moved north along the Florida coastline, causing excessive rain and coastal flooding in the Suwannee Sound region. </w:t>
      </w:r>
      <w:r w:rsidR="006B5F5F">
        <w:t xml:space="preserve">In 2016, </w:t>
      </w:r>
      <w:r>
        <w:t xml:space="preserve">Hurricane Hermine caused major </w:t>
      </w:r>
      <w:r>
        <w:lastRenderedPageBreak/>
        <w:t xml:space="preserve">flooding in Cedar Key, Florida, including </w:t>
      </w:r>
      <w:r w:rsidR="006B5F5F">
        <w:t xml:space="preserve">the highest </w:t>
      </w:r>
      <w:r>
        <w:t>observed storm surge of &gt;</w:t>
      </w:r>
      <w:r w:rsidR="006B5F5F">
        <w:t>2</w:t>
      </w:r>
      <w:r>
        <w:t>.</w:t>
      </w:r>
      <w:r w:rsidR="006B5F5F">
        <w:t>0</w:t>
      </w:r>
      <w:r>
        <w:t>-m</w:t>
      </w:r>
      <w:r w:rsidR="006B5F5F">
        <w:t xml:space="preserve"> (Berg, 2017).</w:t>
      </w:r>
      <w:r>
        <w:t xml:space="preserve"> </w:t>
      </w:r>
      <w:r w:rsidR="00561607">
        <w:t>Tropical Storm</w:t>
      </w:r>
      <w:r>
        <w:t xml:space="preserve"> </w:t>
      </w:r>
      <w:del w:id="201" w:author="Bill Pine" w:date="2021-04-05T14:19:00Z">
        <w:r w:rsidDel="00F021AB">
          <w:delText>E</w:delText>
        </w:r>
        <w:r w:rsidR="00561607" w:rsidDel="00F021AB">
          <w:delText>TA</w:delText>
        </w:r>
        <w:r w:rsidDel="00F021AB">
          <w:delText xml:space="preserve"> </w:delText>
        </w:r>
      </w:del>
      <w:ins w:id="202" w:author="Bill Pine" w:date="2021-04-05T14:19:00Z">
        <w:r w:rsidR="00F021AB">
          <w:t xml:space="preserve">Eta </w:t>
        </w:r>
      </w:ins>
      <w:r w:rsidR="00561607">
        <w:t xml:space="preserve">also </w:t>
      </w:r>
      <w:r>
        <w:t>made landfall in Cedar Key</w:t>
      </w:r>
      <w:r w:rsidR="00C73FD9">
        <w:t>,</w:t>
      </w:r>
      <w:r>
        <w:t xml:space="preserve"> </w:t>
      </w:r>
      <w:ins w:id="203" w:author="Bill Pine" w:date="2021-04-05T14:19:00Z">
        <w:r w:rsidR="00F021AB">
          <w:t xml:space="preserve">as </w:t>
        </w:r>
      </w:ins>
      <w:r>
        <w:t>a minor storm in 2020</w:t>
      </w:r>
      <w:r w:rsidR="00561607">
        <w:t xml:space="preserve"> (Lyons, 2020)</w:t>
      </w:r>
      <w:r>
        <w:t>.</w:t>
      </w:r>
    </w:p>
    <w:p w14:paraId="78A7D8A4" w14:textId="0E391F1F" w:rsidR="0040486C" w:rsidRDefault="0040486C" w:rsidP="00CA7966">
      <w:pPr>
        <w:pStyle w:val="006BodyText"/>
      </w:pPr>
      <w:r>
        <w:t xml:space="preserve">Within Suwannee Sound (Figure 3-3), prominent coastal features include numerous tidal creeks, intertidal and subtidal oyster bars, and small islands.  One prominent island, Deer Island, is a privately owned uninhabited island approximately 13 kilometers north of Cedar Key, Florida. Historically, Native Americans intermittently inhabited Deer Island for thousands of years (USGS, 1955), and long-time Cedar Key residents report early Florida settlers </w:t>
      </w:r>
      <w:del w:id="204" w:author="Bill Pine [2]" w:date="2021-04-09T09:06:00Z">
        <w:r w:rsidDel="00D52708">
          <w:delText xml:space="preserve">were reported to </w:delText>
        </w:r>
      </w:del>
      <w:r>
        <w:t>live</w:t>
      </w:r>
      <w:ins w:id="205" w:author="Bill Pine [2]" w:date="2021-04-09T09:06:00Z">
        <w:r w:rsidR="00D52708">
          <w:t>d</w:t>
        </w:r>
      </w:ins>
      <w:r>
        <w:t xml:space="preserve"> and camp on the island as well. The 1800 Florida census registered four people who identified this island as their home</w:t>
      </w:r>
      <w:r w:rsidR="00C31390">
        <w:t>,</w:t>
      </w:r>
      <w:r>
        <w:t xml:space="preserve"> and a small cabin is identified on a 1951 USGS Cedar Key Quadrangle map (USGS, 1955) of the region. At present, this island is located in the Big Bend Aquatic Seagrass Preserve and connects with the Lower Suwannee National Wildlife Refuge (http://www.beachrealtyfla.com/DeerIsland.htm). Deer Island is approximately </w:t>
      </w:r>
      <w:r w:rsidR="00C63D51">
        <w:t>1,300 meters long from north to south and approximately 250 meters at its widest point (</w:t>
      </w:r>
      <w:proofErr w:type="spellStart"/>
      <w:r w:rsidR="00C63D51">
        <w:t>Mondes</w:t>
      </w:r>
      <w:proofErr w:type="spellEnd"/>
      <w:r w:rsidR="00C63D51">
        <w:t xml:space="preserve"> et al., 20212).</w:t>
      </w:r>
      <w:r w:rsidR="00CA7966">
        <w:t xml:space="preserve"> </w:t>
      </w:r>
      <w:r>
        <w:t xml:space="preserve">Because of its historical and cultural significance to </w:t>
      </w:r>
      <w:r w:rsidR="00C31390">
        <w:t xml:space="preserve">the </w:t>
      </w:r>
      <w:r>
        <w:t xml:space="preserve">region, Deer Island is commonly used by </w:t>
      </w:r>
      <w:proofErr w:type="gramStart"/>
      <w:r>
        <w:t>local residents</w:t>
      </w:r>
      <w:proofErr w:type="gramEnd"/>
      <w:r>
        <w:t xml:space="preserve"> as a geographic reference point for navigation and a recreation area. These same residents have also reported that Deer Island has changed in recent decades both in shape and area.</w:t>
      </w:r>
    </w:p>
    <w:p w14:paraId="5A2F07E2" w14:textId="77777777" w:rsidR="0040486C" w:rsidRPr="0040486C" w:rsidRDefault="0040486C" w:rsidP="0040486C">
      <w:pPr>
        <w:pStyle w:val="004Second-LevelSubheadingBOLD"/>
        <w:ind w:left="0" w:firstLine="0"/>
        <w:rPr>
          <w:bCs/>
        </w:rPr>
      </w:pPr>
      <w:r w:rsidRPr="0040486C">
        <w:rPr>
          <w:bCs/>
        </w:rPr>
        <w:t>Objectives</w:t>
      </w:r>
    </w:p>
    <w:p w14:paraId="00C9D59C" w14:textId="4FCDE6AB" w:rsidR="00E527FF" w:rsidRPr="00E527FF" w:rsidRDefault="00425D00" w:rsidP="0040486C">
      <w:pPr>
        <w:pStyle w:val="006BodyText"/>
      </w:pPr>
      <w:ins w:id="206" w:author="Bill Pine [2]" w:date="2021-04-09T09:14:00Z">
        <w:r>
          <w:t>I examined</w:t>
        </w:r>
        <w:r w:rsidR="00C40E0D">
          <w:t xml:space="preserve"> the Deer Island area to assess whether shoreline change observed by local residents in recent decades was evident from available imagery of this region</w:t>
        </w:r>
      </w:ins>
      <w:del w:id="207" w:author="Bill Pine [2]" w:date="2021-04-09T09:15:00Z">
        <w:r w:rsidR="00C31390" w:rsidDel="00C40E0D">
          <w:delText>This chapter</w:delText>
        </w:r>
        <w:r w:rsidR="0040486C" w:rsidDel="00C40E0D">
          <w:delText xml:space="preserve"> will examine a portion of Suwannee Sound for evidence of shoreline change over time using various remotely sensed imagery. If change is evident, I will </w:delText>
        </w:r>
        <w:r w:rsidR="0040486C" w:rsidDel="00C40E0D">
          <w:lastRenderedPageBreak/>
          <w:delText>document this change and assess the rate and type of change to the observed shoreline features</w:delText>
        </w:r>
      </w:del>
      <w:r w:rsidR="0040486C">
        <w:t>. Because Suwannee Sound is a region of low human population density and the immediate shoreline areas surrounding Suwannee Sound are state or federal</w:t>
      </w:r>
      <w:r w:rsidR="00C31390">
        <w:t>ly</w:t>
      </w:r>
      <w:r w:rsidR="0040486C">
        <w:t xml:space="preserve"> protected lands</w:t>
      </w:r>
      <w:r w:rsidR="00C31390">
        <w:t>,</w:t>
      </w:r>
      <w:r w:rsidR="0040486C">
        <w:t xml:space="preserve"> including the Lower Suwannee National Wildlife Refuge, shoreline change in this area is less likely to be influenced by </w:t>
      </w:r>
      <w:del w:id="208" w:author="Bill Pine [2]" w:date="2021-04-09T09:13:00Z">
        <w:r w:rsidR="00C31390" w:rsidDel="00D52708">
          <w:delText>significant</w:delText>
        </w:r>
        <w:r w:rsidR="0040486C" w:rsidDel="00D52708">
          <w:delText xml:space="preserve"> </w:delText>
        </w:r>
      </w:del>
      <w:r w:rsidR="0040486C">
        <w:t>factors</w:t>
      </w:r>
      <w:ins w:id="209" w:author="Bill Pine [2]" w:date="2021-04-09T09:13:00Z">
        <w:r w:rsidR="00D52708">
          <w:t xml:space="preserve"> that have contributed to shoreline change elsewhere such as</w:t>
        </w:r>
      </w:ins>
      <w:del w:id="210" w:author="Bill Pine [2]" w:date="2021-04-09T09:14:00Z">
        <w:r w:rsidR="0040486C" w:rsidDel="00D52708">
          <w:delText xml:space="preserve"> observed elsewhere such as shoreline</w:delText>
        </w:r>
      </w:del>
      <w:r w:rsidR="0040486C">
        <w:t xml:space="preserve"> development</w:t>
      </w:r>
      <w:r w:rsidR="00C31390">
        <w:t>. A</w:t>
      </w:r>
      <w:r w:rsidR="0040486C">
        <w:t>ny observed change in shoreline feature are more likely to come from other factors including SLR and storm events.</w:t>
      </w:r>
    </w:p>
    <w:p w14:paraId="7C6A69B2" w14:textId="24B26DB7" w:rsidR="00E527FF" w:rsidRDefault="00E527FF" w:rsidP="00680A4E">
      <w:pPr>
        <w:pStyle w:val="003First-LevelSubheadingBOLD"/>
        <w:rPr>
          <w:rFonts w:eastAsia="Calibri"/>
        </w:rPr>
      </w:pPr>
      <w:bookmarkStart w:id="211" w:name="_Toc64018351"/>
      <w:r w:rsidRPr="00E527FF">
        <w:rPr>
          <w:rFonts w:eastAsia="Calibri"/>
        </w:rPr>
        <w:t xml:space="preserve">Materials and </w:t>
      </w:r>
      <w:r w:rsidR="004D2C6B">
        <w:rPr>
          <w:rFonts w:eastAsia="Calibri"/>
        </w:rPr>
        <w:t>M</w:t>
      </w:r>
      <w:r w:rsidRPr="00E527FF">
        <w:rPr>
          <w:rFonts w:eastAsia="Calibri"/>
        </w:rPr>
        <w:t>ethods</w:t>
      </w:r>
      <w:bookmarkEnd w:id="211"/>
    </w:p>
    <w:p w14:paraId="1E5F49E6" w14:textId="1906A41D" w:rsidR="00003E5F" w:rsidRPr="00003E5F" w:rsidRDefault="00003E5F" w:rsidP="00B55EC5">
      <w:pPr>
        <w:pStyle w:val="006BodyText"/>
      </w:pPr>
      <w:r w:rsidRPr="00003E5F">
        <w:t>I cataloged available imagery of shoreline features for the region of Suwannee Sound. After compiling images from the</w:t>
      </w:r>
      <w:r w:rsidR="00B55EC5">
        <w:t xml:space="preserve"> </w:t>
      </w:r>
      <w:r w:rsidR="00B55EC5" w:rsidRPr="00E527FF">
        <w:t>National Agriculture Imagery Program</w:t>
      </w:r>
      <w:r w:rsidR="00B55EC5">
        <w:t xml:space="preserve"> (NAIP)</w:t>
      </w:r>
      <w:r w:rsidRPr="00003E5F">
        <w:t xml:space="preserve">, a </w:t>
      </w:r>
      <w:proofErr w:type="gramStart"/>
      <w:r w:rsidRPr="00003E5F">
        <w:t>25 year</w:t>
      </w:r>
      <w:proofErr w:type="gramEnd"/>
      <w:r w:rsidRPr="00003E5F">
        <w:t xml:space="preserve"> period of 1994 to 2019 was identified as having suitable images for use. This time series was divided into </w:t>
      </w:r>
      <w:proofErr w:type="gramStart"/>
      <w:r w:rsidRPr="00003E5F">
        <w:t>three time</w:t>
      </w:r>
      <w:proofErr w:type="gramEnd"/>
      <w:r w:rsidRPr="00003E5F">
        <w:t xml:space="preserve"> frames to locate an area of shoreline change where an identifiable factor may have triggered shoreline erosion or accretion. </w:t>
      </w:r>
      <w:proofErr w:type="gramStart"/>
      <w:r w:rsidRPr="00003E5F">
        <w:t>Two out of the three time</w:t>
      </w:r>
      <w:proofErr w:type="gramEnd"/>
      <w:r w:rsidRPr="00003E5F">
        <w:t xml:space="preserve"> frames sp</w:t>
      </w:r>
      <w:r w:rsidR="006965F7">
        <w:t>lit</w:t>
      </w:r>
      <w:r w:rsidRPr="00003E5F">
        <w:t xml:space="preserve"> up the available imagery into equal years</w:t>
      </w:r>
      <w:r w:rsidR="006965F7">
        <w:t>;</w:t>
      </w:r>
      <w:r w:rsidRPr="00003E5F">
        <w:t xml:space="preserve"> however</w:t>
      </w:r>
      <w:r w:rsidR="006965F7">
        <w:t>, there is no</w:t>
      </w:r>
      <w:r w:rsidRPr="00003E5F">
        <w:t xml:space="preserve"> equal amount of imagery available covering each 12.5 year</w:t>
      </w:r>
      <w:r w:rsidR="006965F7">
        <w:t>s</w:t>
      </w:r>
      <w:r w:rsidRPr="00003E5F">
        <w:t xml:space="preserve"> (</w:t>
      </w:r>
      <w:r w:rsidR="006965F7">
        <w:t>e.g., 1994-2007, and 2010-2019</w:t>
      </w:r>
      <w:r w:rsidRPr="00003E5F">
        <w:t>). The last time frame includes all imagery to calculate how much total shoreline was los</w:t>
      </w:r>
      <w:r w:rsidR="006965F7">
        <w:t>t or gained from</w:t>
      </w:r>
      <w:r w:rsidRPr="00003E5F">
        <w:t xml:space="preserve"> 1994 to 2019.</w:t>
      </w:r>
    </w:p>
    <w:p w14:paraId="58FACAB3" w14:textId="6B0919F0" w:rsidR="00E527FF" w:rsidRPr="00E527FF" w:rsidRDefault="004D2C6B" w:rsidP="0079498B">
      <w:pPr>
        <w:pStyle w:val="004Second-LevelSubheadingBOLD"/>
        <w:rPr>
          <w:rFonts w:eastAsia="Calibri"/>
        </w:rPr>
      </w:pPr>
      <w:bookmarkStart w:id="212" w:name="_Toc64018353"/>
      <w:r w:rsidRPr="00E527FF">
        <w:rPr>
          <w:rFonts w:eastAsia="Calibri"/>
        </w:rPr>
        <w:t>Imagery Selection Process</w:t>
      </w:r>
      <w:bookmarkEnd w:id="212"/>
    </w:p>
    <w:p w14:paraId="283F2712" w14:textId="5AC48A25" w:rsidR="00E527FF" w:rsidRPr="00E527FF" w:rsidRDefault="00E527FF" w:rsidP="006B7723">
      <w:pPr>
        <w:pStyle w:val="006BodyText"/>
      </w:pPr>
      <w:r w:rsidRPr="00E527FF">
        <w:t xml:space="preserve">Locating relatively cloud-free imagery for a specific location in Florida can be </w:t>
      </w:r>
      <w:del w:id="213" w:author="Bill Pine" w:date="2021-04-05T15:11:00Z">
        <w:r w:rsidRPr="00E527FF" w:rsidDel="00F04358">
          <w:delText>an exhaustive effort</w:delText>
        </w:r>
      </w:del>
      <w:ins w:id="214" w:author="Bill Pine" w:date="2021-04-05T15:11:00Z">
        <w:r w:rsidR="00F04358">
          <w:t>difficult</w:t>
        </w:r>
      </w:ins>
      <w:r w:rsidRPr="00E527FF">
        <w:t>. Since our study location is unpopulated and contains no popular historic landmarks, historic</w:t>
      </w:r>
      <w:r w:rsidR="00F12F08">
        <w:t>al</w:t>
      </w:r>
      <w:r w:rsidRPr="00E527FF">
        <w:t xml:space="preserve"> aerial images are not frequently taken. To reduce the effort on locating </w:t>
      </w:r>
      <w:del w:id="215" w:author="Bill Pine" w:date="2021-04-05T15:11:00Z">
        <w:r w:rsidRPr="00E527FF" w:rsidDel="00F04358">
          <w:delText xml:space="preserve">usable </w:delText>
        </w:r>
      </w:del>
      <w:ins w:id="216" w:author="Bill Pine" w:date="2021-04-05T15:11:00Z">
        <w:r w:rsidR="00F04358">
          <w:t>suitable cloud free</w:t>
        </w:r>
        <w:r w:rsidR="00F04358" w:rsidRPr="00E527FF">
          <w:t xml:space="preserve"> </w:t>
        </w:r>
      </w:ins>
      <w:r w:rsidRPr="00E527FF">
        <w:t>imagery</w:t>
      </w:r>
      <w:del w:id="217" w:author="Bill Pine" w:date="2021-04-05T15:11:00Z">
        <w:r w:rsidRPr="00E527FF" w:rsidDel="00F04358">
          <w:delText xml:space="preserve">, </w:delText>
        </w:r>
      </w:del>
      <w:ins w:id="218" w:author="Bill Pine" w:date="2021-04-05T15:11:00Z">
        <w:r w:rsidR="00F04358">
          <w:t xml:space="preserve"> I used</w:t>
        </w:r>
        <w:r w:rsidR="00F04358" w:rsidRPr="00E527FF">
          <w:t xml:space="preserve"> </w:t>
        </w:r>
      </w:ins>
      <w:r w:rsidRPr="00E527FF">
        <w:t>Google Earth Pro</w:t>
      </w:r>
      <w:ins w:id="219" w:author="Bill Pine" w:date="2021-04-05T15:12:00Z">
        <w:r w:rsidR="00F04358">
          <w:t xml:space="preserve"> as a tool to screen images</w:t>
        </w:r>
      </w:ins>
      <w:del w:id="220" w:author="Bill Pine" w:date="2021-04-05T15:12:00Z">
        <w:r w:rsidRPr="00E527FF" w:rsidDel="00F04358">
          <w:delText xml:space="preserve"> was utilized</w:delText>
        </w:r>
      </w:del>
      <w:r w:rsidRPr="00E527FF">
        <w:t xml:space="preserve">. Google Earth Pro does not capture any </w:t>
      </w:r>
      <w:del w:id="221" w:author="Bill Pine" w:date="2021-04-05T15:12:00Z">
        <w:r w:rsidRPr="00E527FF" w:rsidDel="00F04358">
          <w:delText>of its</w:delText>
        </w:r>
      </w:del>
      <w:ins w:id="222" w:author="Bill Pine" w:date="2021-04-05T15:12:00Z">
        <w:r w:rsidR="00F04358">
          <w:t>original</w:t>
        </w:r>
      </w:ins>
      <w:r w:rsidRPr="00E527FF">
        <w:t xml:space="preserve"> </w:t>
      </w:r>
      <w:r w:rsidRPr="00E527FF">
        <w:lastRenderedPageBreak/>
        <w:t>imagery</w:t>
      </w:r>
      <w:r w:rsidR="00F12F08">
        <w:t>;</w:t>
      </w:r>
      <w:r w:rsidR="00F13A0E">
        <w:t xml:space="preserve"> however, </w:t>
      </w:r>
      <w:r w:rsidRPr="00E527FF">
        <w:t xml:space="preserve">it </w:t>
      </w:r>
      <w:r w:rsidR="006965F7">
        <w:t>locates and uses imagery</w:t>
      </w:r>
      <w:ins w:id="223" w:author="Bill Pine" w:date="2021-04-05T15:12:00Z">
        <w:r w:rsidR="00F04358">
          <w:t xml:space="preserve"> from multiple sources within</w:t>
        </w:r>
      </w:ins>
      <w:del w:id="224" w:author="Bill Pine" w:date="2021-04-05T15:12:00Z">
        <w:r w:rsidR="006965F7" w:rsidDel="00F04358">
          <w:delText>, in</w:delText>
        </w:r>
      </w:del>
      <w:r w:rsidR="006965F7">
        <w:t xml:space="preserve"> its finder view</w:t>
      </w:r>
      <w:del w:id="225" w:author="Bill Pine" w:date="2021-04-05T15:12:00Z">
        <w:r w:rsidR="006965F7" w:rsidDel="00F04358">
          <w:delText>,</w:delText>
        </w:r>
        <w:r w:rsidRPr="00E527FF" w:rsidDel="00F04358">
          <w:delText xml:space="preserve"> </w:delText>
        </w:r>
      </w:del>
      <w:ins w:id="226" w:author="Bill Pine" w:date="2021-04-05T15:12:00Z">
        <w:r w:rsidR="00F04358">
          <w:t xml:space="preserve"> that meet specific criteria including location, </w:t>
        </w:r>
        <w:proofErr w:type="spellStart"/>
        <w:r w:rsidR="00F04358">
          <w:t>resolution,and</w:t>
        </w:r>
        <w:proofErr w:type="spellEnd"/>
        <w:r w:rsidR="00F04358">
          <w:t xml:space="preserve"> absence of clouds</w:t>
        </w:r>
      </w:ins>
      <w:del w:id="227" w:author="Bill Pine" w:date="2021-04-05T15:12:00Z">
        <w:r w:rsidRPr="00E527FF" w:rsidDel="00F04358">
          <w:delText xml:space="preserve">comparatively cloud-free and </w:delText>
        </w:r>
        <w:r w:rsidR="00F13A0E" w:rsidDel="00F04358">
          <w:delText>high</w:delText>
        </w:r>
        <w:r w:rsidRPr="00E527FF" w:rsidDel="00F04358">
          <w:delText xml:space="preserve"> resolution</w:delText>
        </w:r>
      </w:del>
      <w:r w:rsidRPr="00E527FF">
        <w:t>.</w:t>
      </w:r>
      <w:ins w:id="228" w:author="Bill Pine" w:date="2021-04-05T15:18:00Z">
        <w:r w:rsidR="00F04358">
          <w:t xml:space="preserve">  After an initial screening of available imagery using</w:t>
        </w:r>
      </w:ins>
      <w:r w:rsidRPr="00E527FF">
        <w:t xml:space="preserve"> Google Earth Pro</w:t>
      </w:r>
      <w:ins w:id="229" w:author="Bill Pine" w:date="2021-04-05T15:18:00Z">
        <w:r w:rsidR="00F04358">
          <w:t>, I took this group of available images and then linked their information to the metadata f</w:t>
        </w:r>
      </w:ins>
      <w:ins w:id="230" w:author="Bill Pine" w:date="2021-04-05T15:19:00Z">
        <w:r w:rsidR="00F04358">
          <w:t>or each image via the</w:t>
        </w:r>
      </w:ins>
      <w:del w:id="231" w:author="Bill Pine" w:date="2021-04-05T15:19:00Z">
        <w:r w:rsidRPr="00E527FF" w:rsidDel="00F04358">
          <w:delText xml:space="preserve"> </w:delText>
        </w:r>
        <w:r w:rsidR="00F12F08" w:rsidDel="00F04358">
          <w:delText>ga</w:delText>
        </w:r>
        <w:r w:rsidRPr="00E527FF" w:rsidDel="00F04358">
          <w:delText>ve minimal metadata of the imagery</w:delText>
        </w:r>
        <w:r w:rsidR="00F12F08" w:rsidDel="00F04358">
          <w:delText>,</w:delText>
        </w:r>
        <w:r w:rsidRPr="00E527FF" w:rsidDel="00F04358">
          <w:delText xml:space="preserve"> such as which agency captured the imagery and the date of the image, when using the time slider feature. Then</w:delText>
        </w:r>
      </w:del>
      <w:r w:rsidRPr="00E527FF">
        <w:t xml:space="preserve"> USGS</w:t>
      </w:r>
      <w:del w:id="232" w:author="Bill Pine" w:date="2021-04-05T15:19:00Z">
        <w:r w:rsidRPr="00E527FF" w:rsidDel="00F04358">
          <w:delText>’s</w:delText>
        </w:r>
      </w:del>
      <w:r w:rsidRPr="00E527FF">
        <w:t xml:space="preserve"> Earth Explorer (</w:t>
      </w:r>
      <w:hyperlink r:id="rId30" w:history="1">
        <w:r w:rsidRPr="00E527FF">
          <w:rPr>
            <w:color w:val="4472C4"/>
          </w:rPr>
          <w:t>https://earthexplorer.usgs.gov/</w:t>
        </w:r>
      </w:hyperlink>
      <w:r w:rsidRPr="00E527FF">
        <w:t>)</w:t>
      </w:r>
      <w:ins w:id="233" w:author="Bill Pine" w:date="2021-04-05T15:19:00Z">
        <w:r w:rsidR="00F04358">
          <w:t xml:space="preserve"> modules.  This allowed for the full meta data for each image to be collected including the time the image was collected, which was crucial to relate to </w:t>
        </w:r>
      </w:ins>
      <w:ins w:id="234" w:author="Bill Pine" w:date="2021-04-05T15:20:00Z">
        <w:r w:rsidR="00F04358">
          <w:t xml:space="preserve">data standards, such as tidal height, I adopted for image standardization.  </w:t>
        </w:r>
      </w:ins>
      <w:del w:id="235" w:author="Bill Pine" w:date="2021-04-05T15:20:00Z">
        <w:r w:rsidRPr="00E527FF" w:rsidDel="00F04358">
          <w:delText xml:space="preserve"> was used to </w:delText>
        </w:r>
        <w:r w:rsidR="00F12F08" w:rsidDel="00F04358">
          <w:delText xml:space="preserve">locate the actual imagery </w:delText>
        </w:r>
        <w:r w:rsidRPr="00E527FF" w:rsidDel="00F04358">
          <w:delText>and its metadata. Upon inspection</w:delText>
        </w:r>
        <w:r w:rsidR="00F12F08" w:rsidDel="00F04358">
          <w:delText>,</w:delText>
        </w:r>
        <w:r w:rsidRPr="00E527FF" w:rsidDel="00F04358">
          <w:delText xml:space="preserve"> it was determined that</w:delText>
        </w:r>
      </w:del>
      <w:ins w:id="236" w:author="Bill Pine" w:date="2021-04-05T15:20:00Z">
        <w:r w:rsidR="00F04358">
          <w:t>The most common source of images include the</w:t>
        </w:r>
      </w:ins>
      <w:r w:rsidRPr="00E527FF">
        <w:t xml:space="preserve"> NAIP (National Agriculture Imagery Program)</w:t>
      </w:r>
      <w:del w:id="237" w:author="Bill Pine" w:date="2021-04-05T15:20:00Z">
        <w:r w:rsidRPr="00E527FF" w:rsidDel="00F04358">
          <w:delText xml:space="preserve"> was the agency that acquired the most frequent and most detailed aerial imagery of our study site</w:delText>
        </w:r>
      </w:del>
      <w:r w:rsidRPr="00E527FF">
        <w:t xml:space="preserve">. The </w:t>
      </w:r>
      <w:del w:id="238" w:author="Bill Pine" w:date="2021-04-05T15:28:00Z">
        <w:r w:rsidRPr="00E527FF" w:rsidDel="00CB5953">
          <w:delText xml:space="preserve">specifications </w:delText>
        </w:r>
      </w:del>
      <w:ins w:id="239" w:author="Bill Pine" w:date="2021-04-05T15:28:00Z">
        <w:r w:rsidR="00CB5953">
          <w:t>data standards for this program require</w:t>
        </w:r>
      </w:ins>
      <w:del w:id="240" w:author="Bill Pine" w:date="2021-04-05T15:29:00Z">
        <w:r w:rsidRPr="00E527FF" w:rsidDel="00CB5953">
          <w:delText>for NAIP aerial imagery require</w:delText>
        </w:r>
      </w:del>
      <w:r w:rsidRPr="00E527FF">
        <w:t xml:space="preserve"> </w:t>
      </w:r>
      <w:r w:rsidR="00F12F08">
        <w:t xml:space="preserve">a </w:t>
      </w:r>
      <w:r w:rsidRPr="00E527FF">
        <w:t xml:space="preserve">1-meter ground sample distance with a horizontal accuracy that matches within six meters of photo-identifiable ground control points. These points are then used during imagery inspection. Contractually, NAIP attempts to comply with the specification that no more than 10% cloud cover be allowed in each aerial imagery tile. Aerial imagery </w:t>
      </w:r>
      <w:r w:rsidR="00F12F08">
        <w:t xml:space="preserve">is available as digital ortho quarter quad tiles (DOQQs) </w:t>
      </w:r>
      <w:proofErr w:type="spellStart"/>
      <w:r w:rsidR="006965F7">
        <w:t>GeoTIFFs</w:t>
      </w:r>
      <w:proofErr w:type="spellEnd"/>
      <w:r w:rsidR="00F12F08">
        <w:t>,</w:t>
      </w:r>
      <w:r w:rsidRPr="00E527FF">
        <w:t xml:space="preserve"> which also correspond to the USGS topographic quadrangles (</w:t>
      </w:r>
      <w:hyperlink r:id="rId31" w:history="1">
        <w:r w:rsidRPr="00E527FF">
          <w:rPr>
            <w:color w:val="4472C4"/>
          </w:rPr>
          <w:t>https://www.fsa.usda.gov/programs-and-services/aerial-photography/imagery-programs/naip-imagery/</w:t>
        </w:r>
      </w:hyperlink>
      <w:r w:rsidRPr="00E527FF">
        <w:t xml:space="preserve">). It was also </w:t>
      </w:r>
      <w:r w:rsidR="00F12F08">
        <w:t>essential</w:t>
      </w:r>
      <w:r w:rsidRPr="00E527FF">
        <w:t xml:space="preserve"> to select imagery </w:t>
      </w:r>
      <w:r w:rsidR="00F13A0E">
        <w:t>close to the</w:t>
      </w:r>
      <w:r w:rsidRPr="00E527FF">
        <w:t xml:space="preserve"> same time of the year, similar river discharge</w:t>
      </w:r>
      <w:r w:rsidR="00F12F08">
        <w:t>,</w:t>
      </w:r>
      <w:r w:rsidRPr="00E527FF">
        <w:t xml:space="preserve"> and precipitation levels. All imagery chosen are </w:t>
      </w:r>
      <w:r w:rsidRPr="00E527FF">
        <w:lastRenderedPageBreak/>
        <w:t xml:space="preserve">between October through January. </w:t>
      </w:r>
      <w:r w:rsidR="0013068A">
        <w:t xml:space="preserve">Table 3-1 </w:t>
      </w:r>
      <w:r w:rsidRPr="00E527FF">
        <w:t xml:space="preserve">includes all metadata associated with the imagery used in this analysis. Furthermore, observed weather and median river discharge </w:t>
      </w:r>
      <w:r w:rsidR="006C17BD">
        <w:t>are described</w:t>
      </w:r>
      <w:r w:rsidRPr="00E527FF">
        <w:t>, including the observed weather for the day of imagery collection and median river discharge measured.</w:t>
      </w:r>
      <w:r w:rsidR="006B7723">
        <w:t xml:space="preserve"> All selected images are available within the electronic repository for this thesis (</w:t>
      </w:r>
      <w:r w:rsidR="006B7723" w:rsidRPr="006B7723">
        <w:t>https://github.com/melimore86/dsas_analysis</w:t>
      </w:r>
      <w:r w:rsidR="006B7723">
        <w:t>).</w:t>
      </w:r>
    </w:p>
    <w:p w14:paraId="374F10B1" w14:textId="312BFF9D" w:rsidR="00E527FF" w:rsidRPr="00E527FF" w:rsidRDefault="00E527FF" w:rsidP="0079498B">
      <w:pPr>
        <w:pStyle w:val="006BodyText"/>
      </w:pPr>
      <w:r w:rsidRPr="00E527FF">
        <w:t>National Agriculture Imagery Program employed sensor types w</w:t>
      </w:r>
      <w:r w:rsidR="009D43EF">
        <w:t>ith</w:t>
      </w:r>
      <w:r w:rsidRPr="00E527FF">
        <w:t xml:space="preserve"> three</w:t>
      </w:r>
      <w:r w:rsidR="009D43EF">
        <w:t>-</w:t>
      </w:r>
      <w:r w:rsidRPr="00E527FF">
        <w:t>band imagery categorized as RGB (red, green, blue) until 2007. After 2007, four</w:t>
      </w:r>
      <w:r w:rsidR="009D43EF">
        <w:t>-</w:t>
      </w:r>
      <w:r w:rsidRPr="00E527FF">
        <w:t>band color infrared imagery w</w:t>
      </w:r>
      <w:r w:rsidR="009D43EF">
        <w:t>as</w:t>
      </w:r>
      <w:r w:rsidRPr="00E527FF">
        <w:t xml:space="preserve"> collected and categorized as CIR/CNIR (red, green, blue, and infrared). </w:t>
      </w:r>
      <w:ins w:id="241" w:author="Bill Pine" w:date="2021-04-05T15:41:00Z">
        <w:r w:rsidR="00777DCF">
          <w:t xml:space="preserve">Imagery was imported </w:t>
        </w:r>
        <w:proofErr w:type="gramStart"/>
        <w:r w:rsidR="00777DCF">
          <w:t>into ???</w:t>
        </w:r>
      </w:ins>
      <w:proofErr w:type="gramEnd"/>
      <w:ins w:id="242" w:author="Bill Pine" w:date="2021-04-05T15:42:00Z">
        <w:r w:rsidR="00777DCF">
          <w:t xml:space="preserve"> (name software here) for analyses.  </w:t>
        </w:r>
      </w:ins>
      <w:r w:rsidRPr="00E527FF">
        <w:t xml:space="preserve">Four band imagery is multispectral, which means the sensors can collect information from several parts of the electromagnetic spectrum. </w:t>
      </w:r>
      <w:r w:rsidR="004E3935" w:rsidRPr="004E3935">
        <w:t xml:space="preserve">To specify a natural color display, </w:t>
      </w:r>
      <w:ins w:id="243" w:author="Bill Pine" w:date="2021-04-05T15:42:00Z">
        <w:r w:rsidR="00777DCF">
          <w:t>I set ArcView to read</w:t>
        </w:r>
      </w:ins>
      <w:del w:id="244" w:author="Bill Pine" w:date="2021-04-05T15:42:00Z">
        <w:r w:rsidR="004E3935" w:rsidRPr="004E3935" w:rsidDel="00777DCF">
          <w:delText>the GIS software settings should be</w:delText>
        </w:r>
      </w:del>
      <w:r w:rsidR="004E3935" w:rsidRPr="004E3935">
        <w:t xml:space="preserve"> band 1 </w:t>
      </w:r>
      <w:del w:id="245" w:author="Bill Pine" w:date="2021-04-05T15:42:00Z">
        <w:r w:rsidR="004E3935" w:rsidRPr="004E3935" w:rsidDel="00777DCF">
          <w:delText>set to</w:delText>
        </w:r>
      </w:del>
      <w:ins w:id="246" w:author="Bill Pine" w:date="2021-04-05T15:42:00Z">
        <w:r w:rsidR="00777DCF">
          <w:t>as</w:t>
        </w:r>
      </w:ins>
      <w:r w:rsidR="004E3935" w:rsidRPr="004E3935">
        <w:t xml:space="preserve"> red, band 2 </w:t>
      </w:r>
      <w:del w:id="247" w:author="Bill Pine" w:date="2021-04-05T15:42:00Z">
        <w:r w:rsidR="004E3935" w:rsidRPr="004E3935" w:rsidDel="00777DCF">
          <w:delText>set to</w:delText>
        </w:r>
      </w:del>
      <w:ins w:id="248" w:author="Bill Pine" w:date="2021-04-05T15:42:00Z">
        <w:r w:rsidR="00777DCF">
          <w:t>as</w:t>
        </w:r>
      </w:ins>
      <w:r w:rsidR="004E3935" w:rsidRPr="004E3935">
        <w:t xml:space="preserve"> green, and band 3 </w:t>
      </w:r>
      <w:del w:id="249" w:author="Bill Pine" w:date="2021-04-05T15:42:00Z">
        <w:r w:rsidR="004E3935" w:rsidRPr="004E3935" w:rsidDel="00777DCF">
          <w:delText>set to</w:delText>
        </w:r>
      </w:del>
      <w:ins w:id="250" w:author="Bill Pine" w:date="2021-04-05T15:42:00Z">
        <w:r w:rsidR="00777DCF">
          <w:t>as</w:t>
        </w:r>
      </w:ins>
      <w:r w:rsidR="004E3935" w:rsidRPr="004E3935">
        <w:t xml:space="preserve"> blue.</w:t>
      </w:r>
      <w:r w:rsidR="004E3935">
        <w:t xml:space="preserve"> </w:t>
      </w:r>
      <w:r w:rsidRPr="00E527FF">
        <w:t xml:space="preserve">Table </w:t>
      </w:r>
      <w:r w:rsidR="00910114">
        <w:t>3-2</w:t>
      </w:r>
      <w:r w:rsidRPr="00E527FF">
        <w:t xml:space="preserve"> includes the sensor type associated with each image. </w:t>
      </w:r>
      <w:del w:id="251" w:author="Bill Pine" w:date="2021-04-05T15:45:00Z">
        <w:r w:rsidRPr="00E527FF" w:rsidDel="00777DCF">
          <w:delText xml:space="preserve">Our </w:delText>
        </w:r>
      </w:del>
      <w:ins w:id="252" w:author="Bill Pine" w:date="2021-04-05T15:45:00Z">
        <w:r w:rsidR="00777DCF">
          <w:t xml:space="preserve">The </w:t>
        </w:r>
      </w:ins>
      <w:ins w:id="253" w:author="Bill Pine" w:date="2021-04-05T15:49:00Z">
        <w:r w:rsidR="00777DCF">
          <w:t>first available suitable image,</w:t>
        </w:r>
      </w:ins>
      <w:ins w:id="254" w:author="Bill Pine" w:date="2021-04-05T15:45:00Z">
        <w:r w:rsidR="00777DCF" w:rsidRPr="00E527FF">
          <w:t xml:space="preserve"> </w:t>
        </w:r>
      </w:ins>
      <w:r w:rsidRPr="00E527FF">
        <w:t xml:space="preserve">November 2007 </w:t>
      </w:r>
      <w:del w:id="255" w:author="Bill Pine" w:date="2021-04-05T15:49:00Z">
        <w:r w:rsidRPr="00E527FF" w:rsidDel="00777DCF">
          <w:delText>image is the first image in our series</w:delText>
        </w:r>
        <w:r w:rsidR="009D43EF" w:rsidDel="00777DCF">
          <w:delText>,</w:delText>
        </w:r>
        <w:r w:rsidRPr="00E527FF" w:rsidDel="00777DCF">
          <w:delText xml:space="preserve"> which uses</w:delText>
        </w:r>
      </w:del>
      <w:ins w:id="256" w:author="Bill Pine" w:date="2021-04-05T15:49:00Z">
        <w:r w:rsidR="00777DCF">
          <w:t>did use</w:t>
        </w:r>
      </w:ins>
      <w:r w:rsidRPr="00E527FF">
        <w:t xml:space="preserve"> color infrared (CIR/CNIR)</w:t>
      </w:r>
      <w:del w:id="257" w:author="Bill Pine" w:date="2021-04-05T15:49:00Z">
        <w:r w:rsidRPr="00E527FF" w:rsidDel="00777DCF">
          <w:delText xml:space="preserve">. </w:delText>
        </w:r>
        <w:r w:rsidR="009D43EF" w:rsidDel="00777DCF">
          <w:delText>Using CIR/CNIR imagery allows the user to view the imagery in a</w:delText>
        </w:r>
      </w:del>
      <w:ins w:id="258" w:author="Bill Pine" w:date="2021-04-05T15:49:00Z">
        <w:r w:rsidR="00777DCF">
          <w:t>which could allow</w:t>
        </w:r>
      </w:ins>
      <w:r w:rsidR="009D43EF">
        <w:t xml:space="preserve"> false-color for NDVI (Normalized Difference Vegetation Index) analysis</w:t>
      </w:r>
      <w:ins w:id="259" w:author="Bill Pine" w:date="2021-04-05T15:50:00Z">
        <w:r w:rsidR="00777DCF">
          <w:t>.  However, this was not necessary for any image because</w:t>
        </w:r>
      </w:ins>
      <w:del w:id="260" w:author="Bill Pine" w:date="2021-04-05T15:50:00Z">
        <w:r w:rsidR="009D43EF" w:rsidDel="00777DCF">
          <w:delText xml:space="preserve"> was not important in my assessment. </w:delText>
        </w:r>
        <w:r w:rsidR="004E3935" w:rsidRPr="004E3935" w:rsidDel="00777DCF">
          <w:delText>Vegetation can be seen on Deer Island, but it is unnecessary for our DSAS analysis because the island</w:delText>
        </w:r>
      </w:del>
      <w:r w:rsidR="004E3935" w:rsidRPr="004E3935">
        <w:t xml:space="preserve"> vegetation is distinct</w:t>
      </w:r>
      <w:ins w:id="261" w:author="Bill Pine" w:date="2021-04-05T15:50:00Z">
        <w:r w:rsidR="00777DCF">
          <w:t xml:space="preserve"> from,</w:t>
        </w:r>
      </w:ins>
      <w:r w:rsidR="004E3935" w:rsidRPr="004E3935">
        <w:t xml:space="preserve"> and not integrated into</w:t>
      </w:r>
      <w:ins w:id="262" w:author="Bill Pine" w:date="2021-04-05T15:53:00Z">
        <w:r w:rsidR="005B7A22">
          <w:t>,</w:t>
        </w:r>
      </w:ins>
      <w:r w:rsidR="004E3935" w:rsidRPr="004E3935">
        <w:t xml:space="preserve"> the sandy shoreline. </w:t>
      </w:r>
      <w:r w:rsidR="009D43EF">
        <w:t>T</w:t>
      </w:r>
      <w:r w:rsidR="00B55EC5" w:rsidRPr="00B55EC5">
        <w:t xml:space="preserve">here </w:t>
      </w:r>
      <w:r w:rsidR="009D43EF">
        <w:t>is</w:t>
      </w:r>
      <w:r w:rsidR="00B55EC5" w:rsidRPr="00B55EC5">
        <w:t xml:space="preserve"> </w:t>
      </w:r>
      <w:r w:rsidR="009D43EF">
        <w:t xml:space="preserve">a </w:t>
      </w:r>
      <w:r w:rsidR="00B55EC5" w:rsidRPr="00B55EC5">
        <w:t>clear and distinct separation between sand and vegetation.</w:t>
      </w:r>
      <w:r w:rsidR="004E3935" w:rsidRPr="004E3935">
        <w:t xml:space="preserve"> Additionally, the DSAS user </w:t>
      </w:r>
      <w:r w:rsidR="004E3935" w:rsidRPr="004E3935">
        <w:lastRenderedPageBreak/>
        <w:t>manual does not have any recommendations for using true-color image composites.</w:t>
      </w:r>
      <w:r w:rsidR="00B55EC5" w:rsidRPr="00B55EC5">
        <w:t xml:space="preserve"> What was important is to account for differences in tidal h</w:t>
      </w:r>
      <w:r w:rsidR="00B55EC5">
        <w:t>eight</w:t>
      </w:r>
      <w:r w:rsidRPr="00E527FF">
        <w:t>.</w:t>
      </w:r>
    </w:p>
    <w:p w14:paraId="60E233A7" w14:textId="6EA7B314" w:rsidR="00E527FF" w:rsidRPr="00E527FF" w:rsidRDefault="00E527FF" w:rsidP="00D77E8F">
      <w:pPr>
        <w:pStyle w:val="004Second-LevelSubheadingBOLD"/>
        <w:rPr>
          <w:rFonts w:eastAsia="Calibri"/>
        </w:rPr>
      </w:pPr>
      <w:bookmarkStart w:id="263" w:name="_Toc64018354"/>
      <w:r w:rsidRPr="00E527FF">
        <w:rPr>
          <w:rFonts w:eastAsia="Calibri"/>
        </w:rPr>
        <w:t>Digital Shoreline Analysis System (DSAS)</w:t>
      </w:r>
      <w:bookmarkEnd w:id="263"/>
    </w:p>
    <w:p w14:paraId="7F3D95BA" w14:textId="05835516" w:rsidR="008F387E" w:rsidRDefault="00E527FF" w:rsidP="008F387E">
      <w:pPr>
        <w:pStyle w:val="006BodyText"/>
      </w:pPr>
      <w:r w:rsidRPr="00E527FF">
        <w:t>The DSAS is a GIS-based system created and maintained by</w:t>
      </w:r>
      <w:r w:rsidR="00B55EC5">
        <w:t xml:space="preserve"> </w:t>
      </w:r>
      <w:r w:rsidRPr="00E527FF">
        <w:t>United States Geological Survey</w:t>
      </w:r>
      <w:r w:rsidR="00B55EC5">
        <w:t xml:space="preserve"> (USGS)</w:t>
      </w:r>
      <w:r w:rsidRPr="00E527FF">
        <w:t>. For this analysis</w:t>
      </w:r>
      <w:r w:rsidR="002A3E9D">
        <w:t>,</w:t>
      </w:r>
      <w:r w:rsidRPr="00E527FF">
        <w:t xml:space="preserve"> the DSAS ArcMap© extension was used. The DSAS extension casts transects along the baselines (starting point for transects) and measures the gaps between the shoreline positions during defined years. </w:t>
      </w:r>
      <w:r w:rsidR="002A3E9D">
        <w:t>The user constructs baselines</w:t>
      </w:r>
      <w:r w:rsidRPr="00E527FF">
        <w:t xml:space="preserve">, and this analysis was created using the Buffer tool in ArcMap©. These shoreline positions provide the </w:t>
      </w:r>
      <w:r w:rsidR="002A3E9D">
        <w:t>necessary</w:t>
      </w:r>
      <w:r w:rsidRPr="00E527FF">
        <w:t xml:space="preserve"> data needed to calculate their shifts</w:t>
      </w:r>
      <w:r w:rsidR="008F387E">
        <w:t>. The DSAS analysis generates transects perpendicular to the reference user</w:t>
      </w:r>
      <w:r w:rsidR="002A3E9D">
        <w:t>-</w:t>
      </w:r>
      <w:r w:rsidR="008F387E">
        <w:t>created baseline (Figure 3-4). The analysis explains that an intersection point is a cross between the casted transect and the shoreline boundary position for each specified year. The DSAS analysis then uses the distance in meters to conduct various calculations, which were previously described. Using the distance between transects, the DSAS can generate forecasted transects for</w:t>
      </w:r>
      <w:r w:rsidR="00E500DB">
        <w:t xml:space="preserve"> </w:t>
      </w:r>
      <w:r w:rsidR="008F387E">
        <w:t xml:space="preserve">10- and/or 20-year projections. </w:t>
      </w:r>
    </w:p>
    <w:p w14:paraId="1C871B8D" w14:textId="691028AD" w:rsidR="008F387E" w:rsidRDefault="008F387E" w:rsidP="00BE48B3">
      <w:pPr>
        <w:pStyle w:val="006BodyText"/>
      </w:pPr>
      <w:r>
        <w:t xml:space="preserve">The DSAS calculations require an operational workflow to gather and create the necessary components. The components needed are shoreline baselines, </w:t>
      </w:r>
      <w:r w:rsidR="002A3E9D">
        <w:t>other</w:t>
      </w:r>
      <w:r>
        <w:t xml:space="preserve"> shorelines of interest (varying in different periods), DSAS transects (which are cast some the baseline and intersect the additional shorelines positions), measurement distances, measurement points, and shoreline uncertainty. All objects used in the DSAS are stored in an ArcMap© Personal Geodatabase, as </w:t>
      </w:r>
      <w:commentRangeStart w:id="264"/>
      <w:r>
        <w:t xml:space="preserve">per USGS requirements </w:t>
      </w:r>
      <w:commentRangeEnd w:id="264"/>
      <w:r w:rsidR="005B7A22">
        <w:rPr>
          <w:rStyle w:val="CommentReference"/>
          <w:rFonts w:eastAsia="Times New Roman" w:cs="Times New Roman"/>
        </w:rPr>
        <w:commentReference w:id="264"/>
      </w:r>
      <w:r>
        <w:t xml:space="preserve">for this analysis. The DSAS operational workflow includes the following steps: (1) Set default parameters and fields to </w:t>
      </w:r>
      <w:r w:rsidR="002A3E9D">
        <w:t xml:space="preserve">the </w:t>
      </w:r>
      <w:r>
        <w:t>created shoreline and baseline layers, transects, shoreline calculations, metadata</w:t>
      </w:r>
      <w:r w:rsidR="002A3E9D">
        <w:t>,</w:t>
      </w:r>
      <w:r>
        <w:t xml:space="preserve"> and file output locations; (2) Cast transects and select their </w:t>
      </w:r>
      <w:r>
        <w:lastRenderedPageBreak/>
        <w:t xml:space="preserve">maximum search distance, transect spacing, and smoothing distance; (3) Calculate change statistics such as confidence intervals, shoreline intersection threshold, rate of output display, and summary report; (4) Create data visualization for LRR and NSM; and (5) </w:t>
      </w:r>
      <w:r w:rsidR="00574E27">
        <w:t xml:space="preserve">Beta </w:t>
      </w:r>
      <w:r>
        <w:t xml:space="preserve">Shoreline </w:t>
      </w:r>
      <w:r w:rsidR="00574E27">
        <w:t>F</w:t>
      </w:r>
      <w:r>
        <w:t>orecasting for a 10 and/or 20</w:t>
      </w:r>
      <w:r w:rsidR="002A3E9D">
        <w:t>-</w:t>
      </w:r>
      <w:r>
        <w:t xml:space="preserve">year </w:t>
      </w:r>
      <w:r w:rsidR="00574E27">
        <w:t>prediction</w:t>
      </w:r>
      <w:r>
        <w:t xml:space="preserve">. </w:t>
      </w:r>
      <w:r w:rsidRPr="00E527FF">
        <w:t xml:space="preserve">One of each type of change metric </w:t>
      </w:r>
      <w:r>
        <w:t>(</w:t>
      </w:r>
      <w:r w:rsidRPr="00DB3AC7">
        <w:t>“Digital Shoreline Analysis System (DSAS) Version 5.0 User Guide.”</w:t>
      </w:r>
      <w:r>
        <w:t xml:space="preserve">, 2021) </w:t>
      </w:r>
      <w:r w:rsidRPr="00E527FF">
        <w:t>was used in this analysis</w:t>
      </w:r>
      <w:r w:rsidR="002A3E9D">
        <w:t>, a</w:t>
      </w:r>
      <w:r w:rsidR="005D2FFD">
        <w:t>n</w:t>
      </w:r>
      <w:r w:rsidRPr="00E527FF">
        <w:t xml:space="preserve"> LRR (Linear Regression Rate) for statistical analysis</w:t>
      </w:r>
      <w:ins w:id="265" w:author="Bill Pine" w:date="2021-04-05T15:56:00Z">
        <w:r w:rsidR="005B7A22">
          <w:t xml:space="preserve"> to calculate the rate of shoreline change</w:t>
        </w:r>
      </w:ins>
      <w:r w:rsidRPr="00E527FF">
        <w:t xml:space="preserve"> and the Net Shoreline Movement (NSM) calculation for the distance measurement.</w:t>
      </w:r>
    </w:p>
    <w:p w14:paraId="1A91F98C" w14:textId="03BD4E07" w:rsidR="00B00F4F" w:rsidRDefault="00B00F4F" w:rsidP="00B00F4F">
      <w:pPr>
        <w:pStyle w:val="004Second-LevelSubheadingBOLD"/>
      </w:pPr>
      <w:r>
        <w:t>Linear Regression Rate (LRR)</w:t>
      </w:r>
    </w:p>
    <w:p w14:paraId="4881254E" w14:textId="399306BD" w:rsidR="00B00F4F" w:rsidRDefault="00E527FF" w:rsidP="00D77E8F">
      <w:pPr>
        <w:pStyle w:val="006BodyText"/>
      </w:pPr>
      <w:r w:rsidRPr="00E527FF">
        <w:t>A</w:t>
      </w:r>
      <w:del w:id="266" w:author="Bill Pine" w:date="2021-04-05T15:57:00Z">
        <w:r w:rsidR="002A3E9D" w:rsidDel="005B7A22">
          <w:delText>n</w:delText>
        </w:r>
      </w:del>
      <w:r w:rsidRPr="00E527FF">
        <w:t xml:space="preserve"> LRR</w:t>
      </w:r>
      <w:ins w:id="267" w:author="Bill Pine" w:date="2021-04-05T15:57:00Z">
        <w:r w:rsidR="005B7A22">
          <w:t xml:space="preserve"> of shoreline change</w:t>
        </w:r>
      </w:ins>
      <w:r w:rsidRPr="00E527FF">
        <w:t xml:space="preserve"> can be </w:t>
      </w:r>
      <w:del w:id="268" w:author="Bill Pine" w:date="2021-04-05T15:57:00Z">
        <w:r w:rsidRPr="00E527FF" w:rsidDel="005B7A22">
          <w:delText xml:space="preserve">ascertained </w:delText>
        </w:r>
      </w:del>
      <w:ins w:id="269" w:author="Bill Pine" w:date="2021-04-05T15:57:00Z">
        <w:r w:rsidR="005B7A22">
          <w:t xml:space="preserve">found </w:t>
        </w:r>
      </w:ins>
      <w:r w:rsidRPr="00E527FF">
        <w:t xml:space="preserve">by fitting a least-squares regression line </w:t>
      </w:r>
      <w:r w:rsidR="00B00F4F">
        <w:t>to all points for every shoreline in a transect</w:t>
      </w:r>
      <w:r w:rsidRPr="00E527FF">
        <w:t xml:space="preserve">. The </w:t>
      </w:r>
      <w:ins w:id="270" w:author="Bill Pine" w:date="2021-04-05T16:02:00Z">
        <w:r w:rsidR="005B7A22">
          <w:t>parameters for the regression were found by minimizing the sum of squares between observed and expected points and the key regression parameter of interest was t</w:t>
        </w:r>
      </w:ins>
      <w:ins w:id="271" w:author="Bill Pine" w:date="2021-04-05T16:03:00Z">
        <w:r w:rsidR="005B7A22">
          <w:t>he slop which equal</w:t>
        </w:r>
        <w:r w:rsidR="002A5095">
          <w:t>s the rate of change estimated by the LRR</w:t>
        </w:r>
      </w:ins>
      <w:del w:id="272" w:author="Bill Pine" w:date="2021-04-05T16:03:00Z">
        <w:r w:rsidRPr="00E527FF" w:rsidDel="002A5095">
          <w:delText>regression line is positioned so that the sum of the squared residuals is</w:delText>
        </w:r>
        <w:r w:rsidR="00B00F4F" w:rsidDel="002A5095">
          <w:delText xml:space="preserve"> minimized</w:delText>
        </w:r>
        <w:r w:rsidRPr="00E527FF" w:rsidDel="002A5095">
          <w:delText>. The linear regression rate is the slope of the line</w:delText>
        </w:r>
      </w:del>
      <w:r w:rsidR="00B00F4F">
        <w:t xml:space="preserve">. </w:t>
      </w:r>
      <w:r w:rsidRPr="00E527FF">
        <w:t xml:space="preserve">The LRR </w:t>
      </w:r>
      <w:r w:rsidR="008F387E">
        <w:t>calculation</w:t>
      </w:r>
      <w:r w:rsidRPr="00E527FF">
        <w:t xml:space="preserve"> can be </w:t>
      </w:r>
      <w:commentRangeStart w:id="273"/>
      <w:r w:rsidRPr="00E527FF">
        <w:t>used regardless of accuracy</w:t>
      </w:r>
      <w:r w:rsidR="00B00F4F">
        <w:t xml:space="preserve"> </w:t>
      </w:r>
      <w:commentRangeEnd w:id="273"/>
      <w:r w:rsidR="002A5095">
        <w:rPr>
          <w:rStyle w:val="CommentReference"/>
          <w:rFonts w:eastAsia="Times New Roman" w:cs="Times New Roman"/>
        </w:rPr>
        <w:commentReference w:id="273"/>
      </w:r>
      <w:r w:rsidR="00B00F4F">
        <w:t xml:space="preserve">or trends. </w:t>
      </w:r>
      <w:del w:id="274" w:author="Pine, Bill" w:date="2021-04-05T16:13:00Z">
        <w:r w:rsidR="00B00F4F" w:rsidDel="00476C86">
          <w:delText>The LRR calculation is purely computational</w:delText>
        </w:r>
        <w:r w:rsidR="002A3E9D" w:rsidDel="00476C86">
          <w:delText>,</w:delText>
        </w:r>
        <w:r w:rsidR="00B00F4F" w:rsidDel="00476C86">
          <w:delText xml:space="preserve"> and the </w:delText>
        </w:r>
        <w:r w:rsidR="008F387E" w:rsidRPr="00E527FF" w:rsidDel="00476C86">
          <w:delText>results</w:delText>
        </w:r>
        <w:r w:rsidRPr="00E527FF" w:rsidDel="00476C86">
          <w:delText xml:space="preserve"> are based on accepted statistical notions.</w:delText>
        </w:r>
        <w:r w:rsidR="00B00F4F" w:rsidDel="00476C86">
          <w:delText xml:space="preserve"> </w:delText>
        </w:r>
      </w:del>
      <w:r w:rsidR="00B00F4F">
        <w:t xml:space="preserve">This method may be susceptible to outlier effects and tends to underestimate the rate of change </w:t>
      </w:r>
      <w:r w:rsidR="002A3E9D">
        <w:t xml:space="preserve">compared to other statistics </w:t>
      </w:r>
      <w:r w:rsidR="00B00F4F">
        <w:t xml:space="preserve">used </w:t>
      </w:r>
      <w:del w:id="275" w:author="Pine, Bill" w:date="2021-04-05T16:14:00Z">
        <w:r w:rsidR="00B00F4F" w:rsidDel="00476C86">
          <w:delText xml:space="preserve">using </w:delText>
        </w:r>
      </w:del>
      <w:ins w:id="276" w:author="Pine, Bill" w:date="2021-04-05T16:14:00Z">
        <w:r w:rsidR="00476C86">
          <w:t xml:space="preserve">by </w:t>
        </w:r>
      </w:ins>
      <w:r w:rsidR="00B00F4F">
        <w:t>DSAS</w:t>
      </w:r>
      <w:r w:rsidR="008F387E">
        <w:t xml:space="preserve"> (e.g., End Point Rate (EPR</w:t>
      </w:r>
      <w:r w:rsidR="006B7723">
        <w:t>)).</w:t>
      </w:r>
    </w:p>
    <w:p w14:paraId="5DE70DEF" w14:textId="60566AE5" w:rsidR="00B00F4F" w:rsidRDefault="00B00F4F" w:rsidP="00B00F4F">
      <w:pPr>
        <w:pStyle w:val="004Second-LevelSubheadingBOLD"/>
      </w:pPr>
      <w:r>
        <w:t>Net Shoreline Movement (NSM)</w:t>
      </w:r>
    </w:p>
    <w:p w14:paraId="75939E7C" w14:textId="52C783DB" w:rsidR="00E527FF" w:rsidRDefault="00E527FF" w:rsidP="000D73B7">
      <w:pPr>
        <w:pStyle w:val="006BodyText"/>
      </w:pPr>
      <w:r w:rsidRPr="00E527FF">
        <w:t>In contra</w:t>
      </w:r>
      <w:r w:rsidR="00B00F4F">
        <w:t>s</w:t>
      </w:r>
      <w:r w:rsidRPr="00E527FF">
        <w:t>t</w:t>
      </w:r>
      <w:ins w:id="277" w:author="Pine, Bill" w:date="2021-04-05T16:21:00Z">
        <w:r w:rsidR="00476C86">
          <w:t xml:space="preserve"> to LRR</w:t>
        </w:r>
      </w:ins>
      <w:r w:rsidR="002A3E9D">
        <w:t>,</w:t>
      </w:r>
      <w:r w:rsidRPr="00E527FF">
        <w:t xml:space="preserve"> NSM </w:t>
      </w:r>
      <w:r w:rsidR="000D73B7">
        <w:t>calculations</w:t>
      </w:r>
      <w:r w:rsidRPr="00E527FF">
        <w:t xml:space="preserve"> only require </w:t>
      </w:r>
      <w:del w:id="278" w:author="Pine, Bill" w:date="2021-04-05T16:21:00Z">
        <w:r w:rsidRPr="00E527FF" w:rsidDel="00476C86">
          <w:delText xml:space="preserve">the </w:delText>
        </w:r>
      </w:del>
      <w:r w:rsidRPr="00E527FF">
        <w:t xml:space="preserve">baseline position </w:t>
      </w:r>
      <w:r w:rsidR="000D73B7">
        <w:t xml:space="preserve">shoreline </w:t>
      </w:r>
      <w:r w:rsidRPr="00E527FF">
        <w:t xml:space="preserve">and the last shoreline position </w:t>
      </w:r>
      <w:del w:id="279" w:author="Pine, Bill" w:date="2021-04-05T16:21:00Z">
        <w:r w:rsidRPr="00E527FF" w:rsidDel="00476C86">
          <w:delText xml:space="preserve">to make its </w:delText>
        </w:r>
        <w:r w:rsidR="000D73B7" w:rsidRPr="00E527FF" w:rsidDel="00476C86">
          <w:delText>computations</w:delText>
        </w:r>
        <w:r w:rsidR="00B00F4F" w:rsidDel="00476C86">
          <w:delText xml:space="preserve"> </w:delText>
        </w:r>
      </w:del>
      <w:ins w:id="280" w:author="Pine, Bill" w:date="2021-04-05T16:21:00Z">
        <w:r w:rsidR="00476C86">
          <w:t xml:space="preserve">to </w:t>
        </w:r>
      </w:ins>
      <w:r w:rsidR="00B00F4F">
        <w:t>(two shorelines)</w:t>
      </w:r>
      <w:ins w:id="281" w:author="Pine, Bill" w:date="2021-04-05T16:21:00Z">
        <w:r w:rsidR="00476C86">
          <w:t xml:space="preserve"> interpret shoreline shape change</w:t>
        </w:r>
      </w:ins>
      <w:r w:rsidRPr="00E527FF">
        <w:t>.</w:t>
      </w:r>
      <w:r w:rsidR="002A3E9D">
        <w:t xml:space="preserve"> </w:t>
      </w:r>
      <w:r w:rsidR="000D73B7">
        <w:t>The NSM measures the distance between the oldest shoreline (e.g., 2019) and the youngest shoreline (e.g., 1994) for each casted transect</w:t>
      </w:r>
      <w:r w:rsidR="00BF1FD0">
        <w:t xml:space="preserve"> measured </w:t>
      </w:r>
      <w:r w:rsidR="00BF1FD0">
        <w:lastRenderedPageBreak/>
        <w:t>in meters</w:t>
      </w:r>
      <w:r w:rsidR="000D73B7">
        <w:t xml:space="preserve">. </w:t>
      </w:r>
      <w:del w:id="282" w:author="Pine, Bill" w:date="2021-04-05T16:35:00Z">
        <w:r w:rsidRPr="00E527FF" w:rsidDel="00DD737F">
          <w:delText>The justification for using</w:delText>
        </w:r>
      </w:del>
      <w:ins w:id="283" w:author="Pine, Bill" w:date="2021-04-05T16:35:00Z">
        <w:r w:rsidR="00DD737F">
          <w:t>The</w:t>
        </w:r>
      </w:ins>
      <w:r w:rsidRPr="00E527FF">
        <w:t xml:space="preserve"> NSM </w:t>
      </w:r>
      <w:ins w:id="284" w:author="Pine, Bill" w:date="2021-04-05T16:35:00Z">
        <w:r w:rsidR="00DD737F">
          <w:t>estimate provides information on the magnitude</w:t>
        </w:r>
      </w:ins>
      <w:ins w:id="285" w:author="Pine, Bill" w:date="2021-04-05T16:38:00Z">
        <w:r w:rsidR="00DD737F">
          <w:t xml:space="preserve"> (area)</w:t>
        </w:r>
      </w:ins>
      <w:ins w:id="286" w:author="Pine, Bill" w:date="2021-04-05T16:35:00Z">
        <w:r w:rsidR="00DD737F">
          <w:t xml:space="preserve"> </w:t>
        </w:r>
      </w:ins>
      <w:ins w:id="287" w:author="Pine, Bill" w:date="2021-04-05T16:36:00Z">
        <w:r w:rsidR="00DD737F">
          <w:t xml:space="preserve">and direction of </w:t>
        </w:r>
      </w:ins>
      <w:ins w:id="288" w:author="Pine, Bill" w:date="2021-04-05T16:38:00Z">
        <w:r w:rsidR="00DD737F">
          <w:t xml:space="preserve">shoreline </w:t>
        </w:r>
      </w:ins>
      <w:ins w:id="289" w:author="Pine, Bill" w:date="2021-04-05T16:36:00Z">
        <w:r w:rsidR="00DD737F">
          <w:t>change</w:t>
        </w:r>
      </w:ins>
      <w:ins w:id="290" w:author="Pine, Bill" w:date="2021-04-05T16:38:00Z">
        <w:r w:rsidR="00DD737F">
          <w:t xml:space="preserve"> (</w:t>
        </w:r>
      </w:ins>
      <w:ins w:id="291" w:author="Pine, Bill" w:date="2021-04-05T16:36:00Z">
        <w:r w:rsidR="00DD737F">
          <w:t>whether erosion or accretion is occurring</w:t>
        </w:r>
      </w:ins>
      <w:ins w:id="292" w:author="Pine, Bill" w:date="2021-04-05T16:38:00Z">
        <w:r w:rsidR="00DD737F">
          <w:t xml:space="preserve">) and by default a measure </w:t>
        </w:r>
      </w:ins>
      <w:ins w:id="293" w:author="Pine, Bill" w:date="2021-04-05T16:39:00Z">
        <w:r w:rsidR="00DD737F">
          <w:t>of uncertainty associated with the NSM estimates (90% confidence intervals)</w:t>
        </w:r>
      </w:ins>
      <w:del w:id="294" w:author="Pine, Bill" w:date="2021-04-05T16:39:00Z">
        <w:r w:rsidRPr="00E527FF" w:rsidDel="00DD737F">
          <w:delText>statistics is to know the total measurement</w:delText>
        </w:r>
        <w:r w:rsidR="00A30F5D" w:rsidDel="00DD737F">
          <w:delText xml:space="preserve"> distance</w:delText>
        </w:r>
        <w:r w:rsidRPr="00E527FF" w:rsidDel="00DD737F">
          <w:delText xml:space="preserve"> of erosion or accretion</w:delText>
        </w:r>
        <w:r w:rsidR="00EB2340" w:rsidDel="00DD737F">
          <w:delText>. Knowing this</w:delText>
        </w:r>
        <w:r w:rsidRPr="00E527FF" w:rsidDel="00DD737F">
          <w:delText xml:space="preserve"> </w:delText>
        </w:r>
        <w:r w:rsidR="00051AD7" w:rsidDel="00DD737F">
          <w:delText>may have</w:delText>
        </w:r>
        <w:r w:rsidRPr="00E527FF" w:rsidDel="00DD737F">
          <w:delText xml:space="preserve"> high biological significance since this fine</w:delText>
        </w:r>
        <w:r w:rsidR="00557962" w:rsidDel="00DD737F">
          <w:delText>-</w:delText>
        </w:r>
        <w:r w:rsidRPr="00E527FF" w:rsidDel="00DD737F">
          <w:delText>scale analysis has not been conducted in this study area.</w:delText>
        </w:r>
        <w:r w:rsidR="00BF1FD0" w:rsidDel="00DD737F">
          <w:delText xml:space="preserve"> The </w:delText>
        </w:r>
        <w:r w:rsidR="002A3E9D" w:rsidDel="00DD737F">
          <w:delText xml:space="preserve">DSAS </w:delText>
        </w:r>
        <w:r w:rsidR="00BF1FD0" w:rsidDel="00DD737F">
          <w:delText>default setting of 90% confidence interval was used to calculate NSM measurement</w:delText>
        </w:r>
      </w:del>
      <w:r w:rsidR="00BF1FD0">
        <w:t>.</w:t>
      </w:r>
    </w:p>
    <w:p w14:paraId="2BD6147A" w14:textId="3C167EA5" w:rsidR="00846EAE" w:rsidRDefault="00846EAE" w:rsidP="00846EAE">
      <w:pPr>
        <w:pStyle w:val="004Second-LevelSubheadingBOLD"/>
        <w:ind w:left="0" w:firstLine="0"/>
        <w:rPr>
          <w:bCs/>
        </w:rPr>
      </w:pPr>
      <w:r>
        <w:rPr>
          <w:bCs/>
        </w:rPr>
        <w:t>Beta Shoreline</w:t>
      </w:r>
      <w:r w:rsidRPr="00846EAE">
        <w:rPr>
          <w:bCs/>
        </w:rPr>
        <w:t xml:space="preserve"> </w:t>
      </w:r>
      <w:r>
        <w:rPr>
          <w:bCs/>
        </w:rPr>
        <w:t>Forecasting</w:t>
      </w:r>
    </w:p>
    <w:p w14:paraId="068EDA88" w14:textId="449DBC0C" w:rsidR="00846EAE" w:rsidRPr="00846EAE" w:rsidRDefault="00574E27" w:rsidP="00846EAE">
      <w:pPr>
        <w:pStyle w:val="006BodyText"/>
      </w:pPr>
      <w:del w:id="295" w:author="Pine, Bill" w:date="2021-04-05T17:03:00Z">
        <w:r w:rsidDel="002366F0">
          <w:delText>The latest v</w:delText>
        </w:r>
      </w:del>
      <w:ins w:id="296" w:author="Pine, Bill" w:date="2021-04-05T17:03:00Z">
        <w:r w:rsidR="002366F0">
          <w:t>V</w:t>
        </w:r>
      </w:ins>
      <w:r>
        <w:t xml:space="preserve">ersion </w:t>
      </w:r>
      <w:del w:id="297" w:author="Pine, Bill" w:date="2021-04-05T17:03:00Z">
        <w:r w:rsidDel="002366F0">
          <w:delText xml:space="preserve">of </w:delText>
        </w:r>
      </w:del>
      <w:ins w:id="298" w:author="Pine, Bill" w:date="2021-04-05T17:03:00Z">
        <w:r w:rsidR="002366F0">
          <w:t xml:space="preserve">5.0 of </w:t>
        </w:r>
      </w:ins>
      <w:r>
        <w:t>DSAS (v5.0) has a</w:t>
      </w:r>
      <w:ins w:id="299" w:author="Pine, Bill" w:date="2021-04-05T17:03:00Z">
        <w:r w:rsidR="002366F0">
          <w:t xml:space="preserve"> tool in development that takes observed rates of shoreline change and predicts future shoreline change, assuming similar rate of change as observed, for periods of time </w:t>
        </w:r>
      </w:ins>
      <w:del w:id="300" w:author="Pine, Bill" w:date="2021-04-05T17:03:00Z">
        <w:r w:rsidDel="002366F0">
          <w:delText xml:space="preserve">n option available to </w:delText>
        </w:r>
        <w:r w:rsidR="00C72FA8" w:rsidDel="002366F0">
          <w:delText>predict</w:delText>
        </w:r>
        <w:r w:rsidDel="002366F0">
          <w:delText xml:space="preserve"> shoreline forecasts </w:delText>
        </w:r>
      </w:del>
      <w:r>
        <w:t>1</w:t>
      </w:r>
      <w:r w:rsidR="00C72FA8">
        <w:t>0</w:t>
      </w:r>
      <w:r>
        <w:t xml:space="preserve"> or 20 years into the future</w:t>
      </w:r>
      <w:del w:id="301" w:author="Pine, Bill" w:date="2021-04-05T17:03:00Z">
        <w:r w:rsidDel="002366F0">
          <w:delText>. These calculations are based on historical shoreline position data</w:delText>
        </w:r>
      </w:del>
      <w:r>
        <w:t xml:space="preserve">. </w:t>
      </w:r>
      <w:del w:id="302" w:author="Pine, Bill" w:date="2021-04-05T17:04:00Z">
        <w:r w:rsidDel="002366F0">
          <w:delText xml:space="preserve">This </w:delText>
        </w:r>
      </w:del>
      <w:ins w:id="303" w:author="Pine, Bill" w:date="2021-04-05T17:04:00Z">
        <w:r w:rsidR="002366F0">
          <w:t xml:space="preserve">These predictions are made </w:t>
        </w:r>
      </w:ins>
      <w:del w:id="304" w:author="Pine, Bill" w:date="2021-04-05T17:04:00Z">
        <w:r w:rsidDel="002366F0">
          <w:delText xml:space="preserve">calculation uses </w:delText>
        </w:r>
      </w:del>
      <w:ins w:id="305" w:author="Pine, Bill" w:date="2021-04-05T17:04:00Z">
        <w:r w:rsidR="002366F0">
          <w:t xml:space="preserve">using </w:t>
        </w:r>
      </w:ins>
      <w:del w:id="306" w:author="Pine, Bill" w:date="2021-04-05T17:04:00Z">
        <w:r w:rsidDel="002366F0">
          <w:delText xml:space="preserve">the </w:delText>
        </w:r>
      </w:del>
      <w:r>
        <w:t xml:space="preserve">Kalman filter (Kalman, 1960) to join shoreline positions with model-derived positions to predict a future shoreline position (Long and Plant 2012). </w:t>
      </w:r>
      <w:commentRangeStart w:id="307"/>
      <w:r>
        <w:t>The Kalman filter methodology initialized with the linear regression rate calculated by DSAS</w:t>
      </w:r>
      <w:commentRangeEnd w:id="307"/>
      <w:r w:rsidR="00ED3D0C">
        <w:rPr>
          <w:rStyle w:val="CommentReference"/>
          <w:rFonts w:eastAsia="Times New Roman" w:cs="Times New Roman"/>
        </w:rPr>
        <w:commentReference w:id="307"/>
      </w:r>
      <w:r>
        <w:t xml:space="preserve">. Using the linear regression </w:t>
      </w:r>
      <w:proofErr w:type="gramStart"/>
      <w:r>
        <w:t>rate</w:t>
      </w:r>
      <w:proofErr w:type="gramEnd"/>
      <w:ins w:id="308" w:author="Bill Pine [2]" w:date="2021-04-11T08:05:00Z">
        <w:r w:rsidR="00ED3D0C">
          <w:t xml:space="preserve"> I then predicted the shoreline position and rate of change every 10</w:t>
        </w:r>
        <w:r w:rsidR="00ED3D0C" w:rsidRPr="00ED3D0C">
          <w:rPr>
            <w:vertAlign w:val="superscript"/>
            <w:rPrChange w:id="309" w:author="Bill Pine [2]" w:date="2021-04-11T08:05:00Z">
              <w:rPr/>
            </w:rPrChange>
          </w:rPr>
          <w:t>th</w:t>
        </w:r>
        <w:r w:rsidR="00ED3D0C">
          <w:t xml:space="preserve"> year of a 100 year projection</w:t>
        </w:r>
      </w:ins>
      <w:commentRangeStart w:id="310"/>
      <w:r w:rsidR="004F320B" w:rsidRPr="00ED3D0C">
        <w:rPr>
          <w:strike/>
          <w:rPrChange w:id="311" w:author="Bill Pine [2]" w:date="2021-04-11T08:05:00Z">
            <w:rPr/>
          </w:rPrChange>
        </w:rPr>
        <w:t>,</w:t>
      </w:r>
      <w:r w:rsidRPr="00ED3D0C">
        <w:rPr>
          <w:strike/>
          <w:rPrChange w:id="312" w:author="Bill Pine [2]" w:date="2021-04-11T08:05:00Z">
            <w:rPr/>
          </w:rPrChange>
        </w:rPr>
        <w:t xml:space="preserve"> </w:t>
      </w:r>
      <w:commentRangeStart w:id="313"/>
      <w:r w:rsidRPr="00ED3D0C">
        <w:rPr>
          <w:strike/>
          <w:rPrChange w:id="314" w:author="Bill Pine [2]" w:date="2021-04-11T08:05:00Z">
            <w:rPr/>
          </w:rPrChange>
        </w:rPr>
        <w:t xml:space="preserve">it </w:t>
      </w:r>
      <w:commentRangeEnd w:id="313"/>
      <w:r w:rsidR="00ED3D0C" w:rsidRPr="00ED3D0C">
        <w:rPr>
          <w:rStyle w:val="CommentReference"/>
          <w:rFonts w:eastAsia="Times New Roman" w:cs="Times New Roman"/>
          <w:strike/>
          <w:rPrChange w:id="315" w:author="Bill Pine [2]" w:date="2021-04-11T08:05:00Z">
            <w:rPr>
              <w:rStyle w:val="CommentReference"/>
              <w:rFonts w:eastAsia="Times New Roman" w:cs="Times New Roman"/>
            </w:rPr>
          </w:rPrChange>
        </w:rPr>
        <w:commentReference w:id="313"/>
      </w:r>
      <w:r w:rsidRPr="00ED3D0C">
        <w:rPr>
          <w:strike/>
          <w:rPrChange w:id="316" w:author="Bill Pine [2]" w:date="2021-04-11T08:05:00Z">
            <w:rPr/>
          </w:rPrChange>
        </w:rPr>
        <w:t>then estimates the shoreline position and rate of every 10</w:t>
      </w:r>
      <w:r w:rsidRPr="00ED3D0C">
        <w:rPr>
          <w:strike/>
          <w:vertAlign w:val="superscript"/>
          <w:rPrChange w:id="317" w:author="Bill Pine [2]" w:date="2021-04-11T08:05:00Z">
            <w:rPr>
              <w:vertAlign w:val="superscript"/>
            </w:rPr>
          </w:rPrChange>
        </w:rPr>
        <w:t xml:space="preserve">th </w:t>
      </w:r>
      <w:r w:rsidR="004F320B" w:rsidRPr="00ED3D0C">
        <w:rPr>
          <w:strike/>
          <w:rPrChange w:id="318" w:author="Bill Pine [2]" w:date="2021-04-11T08:05:00Z">
            <w:rPr/>
          </w:rPrChange>
        </w:rPr>
        <w:t>of a year</w:t>
      </w:r>
      <w:r w:rsidR="00E500DB" w:rsidRPr="00ED3D0C">
        <w:rPr>
          <w:strike/>
          <w:rPrChange w:id="319" w:author="Bill Pine [2]" w:date="2021-04-11T08:05:00Z">
            <w:rPr/>
          </w:rPrChange>
        </w:rPr>
        <w:t xml:space="preserve"> (</w:t>
      </w:r>
      <w:proofErr w:type="spellStart"/>
      <w:r w:rsidR="00E500DB" w:rsidRPr="00ED3D0C">
        <w:rPr>
          <w:strike/>
          <w:rPrChange w:id="320" w:author="Bill Pine [2]" w:date="2021-04-11T08:05:00Z">
            <w:rPr/>
          </w:rPrChange>
        </w:rPr>
        <w:t>e.g</w:t>
      </w:r>
      <w:proofErr w:type="spellEnd"/>
      <w:r w:rsidR="00E500DB" w:rsidRPr="00ED3D0C">
        <w:rPr>
          <w:strike/>
          <w:rPrChange w:id="321" w:author="Bill Pine [2]" w:date="2021-04-11T08:05:00Z">
            <w:rPr/>
          </w:rPrChange>
        </w:rPr>
        <w:t>, year 10 and year 20)</w:t>
      </w:r>
      <w:r w:rsidR="004F320B" w:rsidRPr="00ED3D0C">
        <w:rPr>
          <w:strike/>
          <w:rPrChange w:id="322" w:author="Bill Pine [2]" w:date="2021-04-11T08:05:00Z">
            <w:rPr/>
          </w:rPrChange>
        </w:rPr>
        <w:t>. It also estimates the positional uncertainty at each time step</w:t>
      </w:r>
      <w:commentRangeEnd w:id="310"/>
      <w:r w:rsidR="00ED3D0C">
        <w:rPr>
          <w:rStyle w:val="CommentReference"/>
          <w:rFonts w:eastAsia="Times New Roman" w:cs="Times New Roman"/>
        </w:rPr>
        <w:commentReference w:id="310"/>
      </w:r>
      <w:r w:rsidR="004F320B">
        <w:t xml:space="preserve">. </w:t>
      </w:r>
      <w:ins w:id="323" w:author="Bill Pine [2]" w:date="2021-04-11T08:27:00Z">
        <w:r w:rsidR="00896E2C">
          <w:t xml:space="preserve">Critically, </w:t>
        </w:r>
      </w:ins>
      <w:del w:id="324" w:author="Bill Pine [2]" w:date="2021-04-11T08:27:00Z">
        <w:r w:rsidR="004F320B" w:rsidDel="00896E2C">
          <w:delText xml:space="preserve">This </w:delText>
        </w:r>
      </w:del>
      <w:ins w:id="325" w:author="Bill Pine [2]" w:date="2021-04-11T08:27:00Z">
        <w:r w:rsidR="00896E2C">
          <w:t xml:space="preserve">this </w:t>
        </w:r>
      </w:ins>
      <w:r w:rsidR="004F320B">
        <w:t xml:space="preserve">methodology assumes that the linear rate of regression from the shoreline positions analyzed will be a </w:t>
      </w:r>
      <w:del w:id="326" w:author="Bill Pine [2]" w:date="2021-04-11T08:28:00Z">
        <w:r w:rsidR="004F320B" w:rsidDel="00896E2C">
          <w:delText xml:space="preserve">good </w:delText>
        </w:r>
      </w:del>
      <w:ins w:id="327" w:author="Bill Pine [2]" w:date="2021-04-11T08:28:00Z">
        <w:r w:rsidR="00896E2C">
          <w:t xml:space="preserve">reasonable </w:t>
        </w:r>
      </w:ins>
      <w:r w:rsidR="004F320B">
        <w:t>approximation for the position of future shorelines</w:t>
      </w:r>
      <w:ins w:id="328" w:author="Bill Pine [2]" w:date="2021-04-11T08:27:00Z">
        <w:r w:rsidR="00896E2C">
          <w:t>.</w:t>
        </w:r>
      </w:ins>
      <w:del w:id="329" w:author="Bill Pine [2]" w:date="2021-04-11T08:28:00Z">
        <w:r w:rsidR="004F320B" w:rsidDel="00896E2C">
          <w:delText>, where this assumption may not always be true or valid.</w:delText>
        </w:r>
        <w:r w:rsidR="000D34AB" w:rsidDel="00896E2C">
          <w:delText xml:space="preserve"> It is best to display the results of this analysis with uncertainty.</w:delText>
        </w:r>
      </w:del>
    </w:p>
    <w:p w14:paraId="3B33E00D" w14:textId="4EE3F436" w:rsidR="00E527FF" w:rsidRPr="00E527FF" w:rsidRDefault="00E527FF" w:rsidP="00D77E8F">
      <w:pPr>
        <w:pStyle w:val="004Second-LevelSubheadingBOLD"/>
        <w:rPr>
          <w:rFonts w:eastAsia="Calibri"/>
        </w:rPr>
      </w:pPr>
      <w:bookmarkStart w:id="330" w:name="_Toc64018355"/>
      <w:r w:rsidRPr="00E527FF">
        <w:rPr>
          <w:rFonts w:eastAsia="Calibri"/>
        </w:rPr>
        <w:lastRenderedPageBreak/>
        <w:t xml:space="preserve">DSAS </w:t>
      </w:r>
      <w:r w:rsidR="004E7D3C">
        <w:rPr>
          <w:rFonts w:eastAsia="Calibri"/>
        </w:rPr>
        <w:t>P</w:t>
      </w:r>
      <w:r w:rsidRPr="00E527FF">
        <w:rPr>
          <w:rFonts w:eastAsia="Calibri"/>
        </w:rPr>
        <w:t xml:space="preserve">arameters and </w:t>
      </w:r>
      <w:r w:rsidR="004E7D3C">
        <w:rPr>
          <w:rFonts w:eastAsia="Calibri"/>
        </w:rPr>
        <w:t>S</w:t>
      </w:r>
      <w:r w:rsidRPr="00E527FF">
        <w:rPr>
          <w:rFonts w:eastAsia="Calibri"/>
        </w:rPr>
        <w:t>elections</w:t>
      </w:r>
      <w:bookmarkEnd w:id="330"/>
    </w:p>
    <w:p w14:paraId="502726DE" w14:textId="06930C45" w:rsidR="00E527FF" w:rsidRDefault="00E527FF" w:rsidP="007A2D00">
      <w:pPr>
        <w:pStyle w:val="006BodyText"/>
      </w:pPr>
      <w:r w:rsidRPr="00E527FF">
        <w:t xml:space="preserve">Selected NAIP Geotiff aerial imagery were in </w:t>
      </w:r>
      <w:del w:id="331" w:author="Bill Pine [2]" w:date="2021-04-11T08:29:00Z">
        <w:r w:rsidRPr="00E527FF" w:rsidDel="00896E2C">
          <w:delText xml:space="preserve">the </w:delText>
        </w:r>
      </w:del>
      <w:r w:rsidRPr="00E527FF">
        <w:t>Universal Transverse Mercator (UTM) coordinate system, Zone 17 North</w:t>
      </w:r>
      <w:r w:rsidR="00DA2FB6">
        <w:t>,</w:t>
      </w:r>
      <w:r w:rsidRPr="00E527FF">
        <w:t xml:space="preserve"> and in the 1983 North American Datum (NAD83) (Table </w:t>
      </w:r>
      <w:r w:rsidR="000E384F">
        <w:t>3-1</w:t>
      </w:r>
      <w:r w:rsidRPr="00E527FF">
        <w:t xml:space="preserve">). Using ESRI’s ArcCatalog© and ArcMap©, separate shapefiles for each aerial image’s shoreline </w:t>
      </w:r>
      <w:r w:rsidR="009746E1">
        <w:t>were</w:t>
      </w:r>
      <w:r w:rsidRPr="00E527FF">
        <w:t xml:space="preserve"> create</w:t>
      </w:r>
      <w:r w:rsidR="00DA2FB6">
        <w:t>d</w:t>
      </w:r>
      <w:r w:rsidRPr="00E527FF">
        <w:t xml:space="preserve">, traced, and digitized. </w:t>
      </w:r>
      <w:r w:rsidR="00A16C0D">
        <w:t>The scale used to digitize was 1:</w:t>
      </w:r>
      <w:r w:rsidR="00AC0664">
        <w:t>3</w:t>
      </w:r>
      <w:r w:rsidR="00A16C0D">
        <w:t>,000, and a</w:t>
      </w:r>
      <w:r w:rsidR="00DA2FB6">
        <w:t>n</w:t>
      </w:r>
      <w:r w:rsidR="00A16C0D">
        <w:t xml:space="preserve"> MWL was discerned</w:t>
      </w:r>
      <w:r w:rsidR="00107CF5">
        <w:t xml:space="preserve"> b</w:t>
      </w:r>
      <w:r w:rsidR="00C54452">
        <w:t>y</w:t>
      </w:r>
      <w:r w:rsidR="00107CF5">
        <w:t xml:space="preserve"> looking at the whitest and brightest part of the shoreline that </w:t>
      </w:r>
      <w:r w:rsidR="00C54452">
        <w:t>was</w:t>
      </w:r>
      <w:r w:rsidR="00107CF5">
        <w:t xml:space="preserve"> no</w:t>
      </w:r>
      <w:r w:rsidR="00C54452">
        <w:t>t</w:t>
      </w:r>
      <w:r w:rsidR="00107CF5">
        <w:t xml:space="preserve"> influenced by the dark ocean color.</w:t>
      </w:r>
      <w:r w:rsidR="00A16C0D">
        <w:t xml:space="preserve"> </w:t>
      </w:r>
      <w:r w:rsidRPr="00E527FF">
        <w:t>Shorelines</w:t>
      </w:r>
      <w:ins w:id="332" w:author="Bill Pine [2]" w:date="2021-04-11T08:29:00Z">
        <w:r w:rsidR="00896E2C">
          <w:t xml:space="preserve"> from each image</w:t>
        </w:r>
      </w:ins>
      <w:r w:rsidRPr="00E527FF">
        <w:t xml:space="preserve"> </w:t>
      </w:r>
      <w:proofErr w:type="gramStart"/>
      <w:r w:rsidRPr="00E527FF">
        <w:t>were then merged</w:t>
      </w:r>
      <w:proofErr w:type="gramEnd"/>
      <w:r w:rsidRPr="00E527FF">
        <w:t xml:space="preserve"> into a new single shapefile using the ArcMap© Merge tool. The baseline selected</w:t>
      </w:r>
      <w:ins w:id="333" w:author="Bill Pine [2]" w:date="2021-04-11T08:29:00Z">
        <w:r w:rsidR="00896E2C">
          <w:t xml:space="preserve"> shoreline</w:t>
        </w:r>
      </w:ins>
      <w:r w:rsidRPr="00E527FF">
        <w:t xml:space="preserve"> can </w:t>
      </w:r>
      <w:proofErr w:type="gramStart"/>
      <w:r w:rsidRPr="00E527FF">
        <w:t>be found</w:t>
      </w:r>
      <w:proofErr w:type="gramEnd"/>
      <w:r w:rsidRPr="00E527FF">
        <w:t xml:space="preserve"> on the east side of Deer Island and is entirely </w:t>
      </w:r>
      <w:commentRangeStart w:id="334"/>
      <w:r w:rsidRPr="00E527FF">
        <w:t>inland</w:t>
      </w:r>
      <w:commentRangeEnd w:id="334"/>
      <w:r w:rsidR="00896E2C">
        <w:rPr>
          <w:rStyle w:val="CommentReference"/>
          <w:rFonts w:eastAsia="Times New Roman" w:cs="Times New Roman"/>
        </w:rPr>
        <w:commentReference w:id="334"/>
      </w:r>
      <w:r w:rsidRPr="00E527FF">
        <w:t>. Both a baseline shapefile and merged shoreline shapefile</w:t>
      </w:r>
      <w:ins w:id="335" w:author="Bill Pine [2]" w:date="2021-04-11T08:29:00Z">
        <w:r w:rsidR="00896E2C">
          <w:t xml:space="preserve"> of sequential images over time</w:t>
        </w:r>
      </w:ins>
      <w:r w:rsidRPr="00E527FF">
        <w:t xml:space="preserve"> are required for DSAS calculations (Figure</w:t>
      </w:r>
      <w:r w:rsidR="007A2D00">
        <w:t xml:space="preserve"> 3-</w:t>
      </w:r>
      <w:r w:rsidR="000E384F">
        <w:t>5</w:t>
      </w:r>
      <w:r w:rsidRPr="00E527FF">
        <w:t>, Inputs).</w:t>
      </w:r>
    </w:p>
    <w:p w14:paraId="23DCEEEB" w14:textId="4F06F026" w:rsidR="001F00AF" w:rsidRDefault="00DA2FB6" w:rsidP="00DA2FB6">
      <w:pPr>
        <w:pStyle w:val="006BodyText"/>
      </w:pPr>
      <w:r>
        <w:t>After I selected and pre-processed NAIP imagery, the DSAS analyses w</w:t>
      </w:r>
      <w:r w:rsidR="001F00AF">
        <w:t>ere</w:t>
      </w:r>
      <w:r>
        <w:t xml:space="preserve"> completed using the following parameter specifications:</w:t>
      </w:r>
    </w:p>
    <w:p w14:paraId="63164FE8" w14:textId="77777777" w:rsidR="001F00AF" w:rsidRDefault="001F00AF" w:rsidP="00DA2FB6">
      <w:pPr>
        <w:pStyle w:val="006BodyText"/>
      </w:pPr>
      <w:r>
        <w:t>(1) 100 m buffer around the merged shoreline shapefile</w:t>
      </w:r>
    </w:p>
    <w:p w14:paraId="712B95DB" w14:textId="04629240" w:rsidR="001F00AF" w:rsidRDefault="001F00AF" w:rsidP="001F00AF">
      <w:pPr>
        <w:pStyle w:val="006BodyText"/>
      </w:pPr>
      <w:r>
        <w:t xml:space="preserve">(2) the east side of the buffer </w:t>
      </w:r>
      <w:proofErr w:type="gramStart"/>
      <w:r>
        <w:t>was used</w:t>
      </w:r>
      <w:proofErr w:type="gramEnd"/>
      <w:r>
        <w:t xml:space="preserve"> as the baseline (transects from the baseline </w:t>
      </w:r>
      <w:del w:id="336" w:author="Bill Pine [2]" w:date="2021-04-11T08:47:00Z">
        <w:r w:rsidDel="007348E0">
          <w:delText>will be</w:delText>
        </w:r>
      </w:del>
      <w:ins w:id="337" w:author="Bill Pine [2]" w:date="2021-04-11T08:47:00Z">
        <w:r w:rsidR="007348E0">
          <w:t>were</w:t>
        </w:r>
      </w:ins>
      <w:r>
        <w:t xml:space="preserve"> cast from east to west)</w:t>
      </w:r>
    </w:p>
    <w:p w14:paraId="2098743C" w14:textId="0381159A" w:rsidR="00DA2FB6" w:rsidRDefault="00DA2FB6" w:rsidP="00DA2FB6">
      <w:pPr>
        <w:pStyle w:val="006BodyText"/>
      </w:pPr>
      <w:r>
        <w:t>(</w:t>
      </w:r>
      <w:r w:rsidR="001F00AF">
        <w:t>3</w:t>
      </w:r>
      <w:r>
        <w:t>) transects were spaced at 20-m intervals;</w:t>
      </w:r>
      <w:r w:rsidR="001F00AF">
        <w:t xml:space="preserve"> </w:t>
      </w:r>
      <w:r w:rsidR="001F00AF" w:rsidRPr="001F00AF">
        <w:t xml:space="preserve">the minimum </w:t>
      </w:r>
      <w:proofErr w:type="gramStart"/>
      <w:r w:rsidR="001F00AF" w:rsidRPr="001F00AF">
        <w:t>transect</w:t>
      </w:r>
      <w:proofErr w:type="gramEnd"/>
      <w:r w:rsidR="001F00AF" w:rsidRPr="001F00AF">
        <w:t xml:space="preserve"> spacing allowed </w:t>
      </w:r>
      <w:r w:rsidR="001F00AF">
        <w:t>by DSAS based on</w:t>
      </w:r>
      <w:r w:rsidR="001F00AF" w:rsidRPr="001F00AF">
        <w:t xml:space="preserve"> the</w:t>
      </w:r>
      <w:r w:rsidR="001F00AF">
        <w:t xml:space="preserve"> small</w:t>
      </w:r>
      <w:r w:rsidR="001F00AF" w:rsidRPr="001F00AF">
        <w:t xml:space="preserve"> size of the study site</w:t>
      </w:r>
    </w:p>
    <w:p w14:paraId="13AFF426" w14:textId="68B3C7F4" w:rsidR="00DA2FB6" w:rsidRDefault="00DA2FB6" w:rsidP="00DA2FB6">
      <w:pPr>
        <w:pStyle w:val="006BodyText"/>
      </w:pPr>
      <w:r>
        <w:t>(</w:t>
      </w:r>
      <w:r w:rsidR="001F00AF">
        <w:t>4</w:t>
      </w:r>
      <w:r>
        <w:t xml:space="preserve">) 2000-m search for suitable shorelines was done adjacent to the transect; </w:t>
      </w:r>
      <w:r w:rsidR="001F00AF" w:rsidRPr="00E527FF">
        <w:t xml:space="preserve">search distance looked for shorelines 2000 meters </w:t>
      </w:r>
      <w:r w:rsidR="001F00AF">
        <w:t>a</w:t>
      </w:r>
      <w:r w:rsidR="001F00AF" w:rsidRPr="00E527FF">
        <w:t>way from the baseline</w:t>
      </w:r>
    </w:p>
    <w:p w14:paraId="090AEBD1" w14:textId="10F5F8A0" w:rsidR="00E527FF" w:rsidRPr="00E527FF" w:rsidRDefault="00DA2FB6" w:rsidP="001F00AF">
      <w:pPr>
        <w:pStyle w:val="006BodyText"/>
      </w:pPr>
      <w:r>
        <w:t>(</w:t>
      </w:r>
      <w:r w:rsidR="001F00AF">
        <w:t>5</w:t>
      </w:r>
      <w:r>
        <w:t xml:space="preserve">) a smoothing distance of 500-m was </w:t>
      </w:r>
      <w:r w:rsidR="001F00AF">
        <w:t>specified; a</w:t>
      </w:r>
      <w:r>
        <w:t xml:space="preserve"> </w:t>
      </w:r>
      <w:r w:rsidR="001F00AF" w:rsidRPr="00E527FF">
        <w:t xml:space="preserve">smoothing distance is a user-specified smoothing value </w:t>
      </w:r>
      <w:r w:rsidR="001F00AF">
        <w:t>that</w:t>
      </w:r>
      <w:r w:rsidR="001F00AF" w:rsidRPr="00E527FF">
        <w:t xml:space="preserve"> can facilitate an orthogonal transect intersect by </w:t>
      </w:r>
      <w:r w:rsidR="00E527FF" w:rsidRPr="00E527FF">
        <w:t>prevent</w:t>
      </w:r>
      <w:r w:rsidR="001F00AF">
        <w:t>ing</w:t>
      </w:r>
      <w:r w:rsidR="00E527FF" w:rsidRPr="00E527FF">
        <w:t xml:space="preserve"> transects from intersecting with one another when there is a curve in the </w:t>
      </w:r>
      <w:r w:rsidR="00E527FF" w:rsidRPr="00E527FF">
        <w:lastRenderedPageBreak/>
        <w:t>baseline</w:t>
      </w:r>
      <w:r w:rsidR="001F00AF">
        <w:t>, and the larger</w:t>
      </w:r>
      <w:r w:rsidR="00E527FF" w:rsidRPr="00E527FF">
        <w:t xml:space="preserve"> the smoothing distance</w:t>
      </w:r>
      <w:r w:rsidR="001F00AF">
        <w:t>,</w:t>
      </w:r>
      <w:r w:rsidR="00E527FF" w:rsidRPr="00E527FF">
        <w:t xml:space="preserve"> </w:t>
      </w:r>
      <w:r w:rsidR="001F00AF">
        <w:t>the more likely to produce</w:t>
      </w:r>
      <w:r w:rsidR="00E527FF" w:rsidRPr="00E527FF">
        <w:t xml:space="preserve"> uniform transect orientations, which is recommended for smaller shorelines</w:t>
      </w:r>
    </w:p>
    <w:p w14:paraId="31DE306D" w14:textId="032E5E0F" w:rsidR="00E527FF" w:rsidRPr="00E527FF" w:rsidRDefault="00E527FF" w:rsidP="007A2D00">
      <w:pPr>
        <w:pStyle w:val="003First-LevelSubheadingBOLD"/>
        <w:rPr>
          <w:rFonts w:eastAsia="Calibri"/>
        </w:rPr>
      </w:pPr>
      <w:bookmarkStart w:id="338" w:name="_Toc64018356"/>
      <w:r w:rsidRPr="00E527FF">
        <w:rPr>
          <w:rFonts w:eastAsia="Calibri"/>
        </w:rPr>
        <w:t>Results</w:t>
      </w:r>
      <w:bookmarkEnd w:id="338"/>
    </w:p>
    <w:p w14:paraId="0E6547BD" w14:textId="323B5D4A" w:rsidR="00E527FF" w:rsidRDefault="001F00AF" w:rsidP="001F00AF">
      <w:pPr>
        <w:pStyle w:val="006BodyText"/>
        <w:rPr>
          <w:noProof/>
        </w:rPr>
      </w:pPr>
      <w:commentRangeStart w:id="339"/>
      <w:r>
        <w:rPr>
          <w:noProof/>
        </w:rPr>
        <w:t>The results indicate that there have been more erosional events in all time periods</w:t>
      </w:r>
      <w:commentRangeEnd w:id="339"/>
      <w:r w:rsidR="007348E0">
        <w:rPr>
          <w:rStyle w:val="CommentReference"/>
          <w:rFonts w:eastAsia="Times New Roman" w:cs="Times New Roman"/>
        </w:rPr>
        <w:commentReference w:id="339"/>
      </w:r>
      <w:r>
        <w:rPr>
          <w:noProof/>
        </w:rPr>
        <w:t xml:space="preserve">. </w:t>
      </w:r>
      <w:r w:rsidR="00E527FF" w:rsidRPr="00E527FF">
        <w:rPr>
          <w:noProof/>
        </w:rPr>
        <w:t xml:space="preserve">The calculations for the shoreline analysis are displayed in a </w:t>
      </w:r>
      <w:r w:rsidR="00A608A0">
        <w:rPr>
          <w:noProof/>
        </w:rPr>
        <w:t>colorblind</w:t>
      </w:r>
      <w:r w:rsidR="00E527FF" w:rsidRPr="00E527FF">
        <w:rPr>
          <w:noProof/>
        </w:rPr>
        <w:t xml:space="preserve"> color</w:t>
      </w:r>
      <w:r>
        <w:rPr>
          <w:noProof/>
        </w:rPr>
        <w:t xml:space="preserve"> </w:t>
      </w:r>
      <w:r w:rsidR="00E527FF" w:rsidRPr="00E527FF">
        <w:rPr>
          <w:noProof/>
        </w:rPr>
        <w:t>ramp. The LRR color</w:t>
      </w:r>
      <w:r>
        <w:rPr>
          <w:noProof/>
        </w:rPr>
        <w:t xml:space="preserve"> r</w:t>
      </w:r>
      <w:r w:rsidR="00E527FF" w:rsidRPr="00E527FF">
        <w:rPr>
          <w:noProof/>
        </w:rPr>
        <w:t xml:space="preserve">amp displays rates of change </w:t>
      </w:r>
      <w:r w:rsidR="00A608A0">
        <w:rPr>
          <w:noProof/>
        </w:rPr>
        <w:t xml:space="preserve">in </w:t>
      </w:r>
      <w:commentRangeStart w:id="340"/>
      <w:r w:rsidR="00A608A0">
        <w:rPr>
          <w:noProof/>
        </w:rPr>
        <w:t>m</w:t>
      </w:r>
      <w:commentRangeEnd w:id="340"/>
      <w:r w:rsidR="007348E0">
        <w:rPr>
          <w:rStyle w:val="CommentReference"/>
          <w:rFonts w:eastAsia="Times New Roman" w:cs="Times New Roman"/>
        </w:rPr>
        <w:commentReference w:id="340"/>
      </w:r>
      <w:r w:rsidR="00A608A0">
        <w:rPr>
          <w:noProof/>
        </w:rPr>
        <w:t>/yr</w:t>
      </w:r>
      <w:r>
        <w:rPr>
          <w:noProof/>
        </w:rPr>
        <w:t>, and t</w:t>
      </w:r>
      <w:r w:rsidR="00E527FF" w:rsidRPr="00E527FF">
        <w:rPr>
          <w:noProof/>
        </w:rPr>
        <w:t>he NSM color</w:t>
      </w:r>
      <w:r>
        <w:rPr>
          <w:noProof/>
        </w:rPr>
        <w:t xml:space="preserve"> r</w:t>
      </w:r>
      <w:r w:rsidR="00E527FF" w:rsidRPr="00E527FF">
        <w:rPr>
          <w:noProof/>
        </w:rPr>
        <w:t>amp displays the distance of measurements in meters. The DSAS calculations follow the standard that a negative rate implies erosion and a positi</w:t>
      </w:r>
      <w:r w:rsidR="00EA6CDD">
        <w:rPr>
          <w:noProof/>
        </w:rPr>
        <w:t>ve</w:t>
      </w:r>
      <w:r w:rsidR="00E527FF" w:rsidRPr="00E527FF">
        <w:rPr>
          <w:noProof/>
        </w:rPr>
        <w:t xml:space="preserve"> rate implies accretion</w:t>
      </w:r>
      <w:r w:rsidR="009E0059">
        <w:rPr>
          <w:noProof/>
        </w:rPr>
        <w:t>.</w:t>
      </w:r>
      <w:r w:rsidR="00AB1E75">
        <w:rPr>
          <w:noProof/>
        </w:rPr>
        <w:t xml:space="preserve"> Results for all study periods conclude </w:t>
      </w:r>
      <w:r w:rsidR="005A43CE">
        <w:rPr>
          <w:noProof/>
        </w:rPr>
        <w:t>a pattern of consistent erosion and some events of a</w:t>
      </w:r>
      <w:r>
        <w:rPr>
          <w:noProof/>
        </w:rPr>
        <w:t>c</w:t>
      </w:r>
      <w:r w:rsidR="005A43CE">
        <w:rPr>
          <w:noProof/>
        </w:rPr>
        <w:t>cretion.</w:t>
      </w:r>
    </w:p>
    <w:p w14:paraId="23536575" w14:textId="77777777" w:rsidR="00EA2610" w:rsidRPr="00EA2610" w:rsidRDefault="00EA2610" w:rsidP="00EA2610">
      <w:pPr>
        <w:pStyle w:val="004Second-LevelSubheadingBOLD"/>
        <w:ind w:left="0" w:firstLine="0"/>
        <w:rPr>
          <w:bCs/>
          <w:noProof/>
        </w:rPr>
      </w:pPr>
      <w:r w:rsidRPr="00EA2610">
        <w:rPr>
          <w:bCs/>
          <w:noProof/>
        </w:rPr>
        <w:t>Imagery Observation</w:t>
      </w:r>
    </w:p>
    <w:p w14:paraId="2A769BAD" w14:textId="696F5669" w:rsidR="00EA2610" w:rsidRPr="007A2D00" w:rsidRDefault="00EA2610" w:rsidP="00EA2610">
      <w:pPr>
        <w:pStyle w:val="006BodyText"/>
        <w:rPr>
          <w:noProof/>
        </w:rPr>
      </w:pPr>
      <w:r>
        <w:rPr>
          <w:noProof/>
        </w:rPr>
        <w:t xml:space="preserve">By overlaying NAIP aerial </w:t>
      </w:r>
      <w:commentRangeStart w:id="341"/>
      <w:r>
        <w:rPr>
          <w:noProof/>
        </w:rPr>
        <w:t>photographs</w:t>
      </w:r>
      <w:commentRangeEnd w:id="341"/>
      <w:r w:rsidR="007348E0">
        <w:rPr>
          <w:rStyle w:val="CommentReference"/>
          <w:rFonts w:eastAsia="Times New Roman" w:cs="Times New Roman"/>
        </w:rPr>
        <w:commentReference w:id="341"/>
      </w:r>
      <w:r>
        <w:rPr>
          <w:noProof/>
        </w:rPr>
        <w:t xml:space="preserve">, in the same scale (1:3,000) and projection (NAD 1983 UTM, Zone 17N) and similar environmental conditions (Table 3-1) from 1994 and 2019 demonstrates changes in Deer Island shoreline features which suggest erosion over this time period </w:t>
      </w:r>
      <w:r w:rsidR="004D30F6">
        <w:rPr>
          <w:noProof/>
        </w:rPr>
        <w:t>(</w:t>
      </w:r>
      <w:r>
        <w:rPr>
          <w:noProof/>
        </w:rPr>
        <w:t>Figure 3-</w:t>
      </w:r>
      <w:r w:rsidR="004D30F6">
        <w:rPr>
          <w:noProof/>
        </w:rPr>
        <w:t xml:space="preserve">6 </w:t>
      </w:r>
      <w:r>
        <w:rPr>
          <w:noProof/>
        </w:rPr>
        <w:t>A, B)</w:t>
      </w:r>
      <w:r w:rsidR="004D30F6">
        <w:rPr>
          <w:noProof/>
        </w:rPr>
        <w:t xml:space="preserve">. For example, contrasting the 1994 and 2019 imagery suggests that the southwestern inlet has a larger open mouth to the sea </w:t>
      </w:r>
      <w:r w:rsidR="005D2FFD">
        <w:rPr>
          <w:noProof/>
        </w:rPr>
        <w:t xml:space="preserve">in 2019 </w:t>
      </w:r>
      <w:r w:rsidR="004D30F6">
        <w:rPr>
          <w:noProof/>
        </w:rPr>
        <w:t>than</w:t>
      </w:r>
      <w:r>
        <w:rPr>
          <w:noProof/>
        </w:rPr>
        <w:t xml:space="preserve"> the 1994 imagery. This suggests that this feature has expanded over time, possibly due to erosion. The northeastern shoreline of Deer Island also has an outcropping that looks round and full in 1994 imagery but has changed shape to be pointy and thin in 2019 imagery. This change also suggests erosion. </w:t>
      </w:r>
      <w:del w:id="342" w:author="Bill Pine [2]" w:date="2021-04-11T08:57:00Z">
        <w:r w:rsidDel="00C65B33">
          <w:rPr>
            <w:noProof/>
          </w:rPr>
          <w:delText>Still, even looking at aerial evidence,</w:delText>
        </w:r>
      </w:del>
      <w:ins w:id="343" w:author="Bill Pine [2]" w:date="2021-04-11T08:57:00Z">
        <w:r w:rsidR="00C65B33">
          <w:rPr>
            <w:noProof/>
          </w:rPr>
          <w:t>Overally from visual inspection of imagery</w:t>
        </w:r>
      </w:ins>
      <w:r>
        <w:rPr>
          <w:noProof/>
        </w:rPr>
        <w:t xml:space="preserve"> it does appear that</w:t>
      </w:r>
      <w:ins w:id="344" w:author="Bill Pine [2]" w:date="2021-04-11T08:58:00Z">
        <w:r w:rsidR="00C65B33">
          <w:rPr>
            <w:noProof/>
          </w:rPr>
          <w:t xml:space="preserve"> larger portions of the Deer Island shoreline have experienced erosion than accretion</w:t>
        </w:r>
      </w:ins>
      <w:del w:id="345" w:author="Bill Pine [2]" w:date="2021-04-11T08:58:00Z">
        <w:r w:rsidDel="00C65B33">
          <w:rPr>
            <w:noProof/>
          </w:rPr>
          <w:delText xml:space="preserve"> there are most instances of erosion than accretion</w:delText>
        </w:r>
      </w:del>
      <w:r>
        <w:rPr>
          <w:noProof/>
        </w:rPr>
        <w:t>.</w:t>
      </w:r>
    </w:p>
    <w:p w14:paraId="5E7DCCA3" w14:textId="126B8AD1" w:rsidR="00E527FF" w:rsidRPr="00E527FF" w:rsidRDefault="00E527FF" w:rsidP="007A2D00">
      <w:pPr>
        <w:pStyle w:val="004Second-LevelSubheadingBOLD"/>
        <w:rPr>
          <w:rFonts w:eastAsia="Calibri"/>
          <w:noProof/>
        </w:rPr>
      </w:pPr>
      <w:bookmarkStart w:id="346" w:name="_Toc64018357"/>
      <w:r w:rsidRPr="00E527FF">
        <w:rPr>
          <w:rFonts w:eastAsia="Calibri"/>
          <w:noProof/>
        </w:rPr>
        <w:lastRenderedPageBreak/>
        <w:t xml:space="preserve">Shoreline </w:t>
      </w:r>
      <w:r w:rsidR="004E7D3C">
        <w:rPr>
          <w:rFonts w:eastAsia="Calibri"/>
          <w:noProof/>
        </w:rPr>
        <w:t>A</w:t>
      </w:r>
      <w:r w:rsidRPr="00E527FF">
        <w:rPr>
          <w:rFonts w:eastAsia="Calibri"/>
          <w:noProof/>
        </w:rPr>
        <w:t xml:space="preserve">nalysis </w:t>
      </w:r>
      <w:r w:rsidR="00071A99">
        <w:rPr>
          <w:rFonts w:eastAsia="Calibri"/>
          <w:noProof/>
        </w:rPr>
        <w:t xml:space="preserve">for </w:t>
      </w:r>
      <w:r w:rsidR="004E7D3C">
        <w:rPr>
          <w:rFonts w:eastAsia="Calibri"/>
          <w:noProof/>
        </w:rPr>
        <w:t>Y</w:t>
      </w:r>
      <w:r w:rsidR="00071A99">
        <w:rPr>
          <w:rFonts w:eastAsia="Calibri"/>
          <w:noProof/>
        </w:rPr>
        <w:t>ears</w:t>
      </w:r>
      <w:r w:rsidRPr="00E527FF">
        <w:rPr>
          <w:rFonts w:eastAsia="Calibri"/>
          <w:noProof/>
        </w:rPr>
        <w:t xml:space="preserve"> </w:t>
      </w:r>
      <w:r w:rsidRPr="00E527FF">
        <w:rPr>
          <w:rFonts w:eastAsia="Calibri"/>
        </w:rPr>
        <w:t>1994-2007</w:t>
      </w:r>
      <w:bookmarkEnd w:id="346"/>
    </w:p>
    <w:p w14:paraId="3C172026" w14:textId="6B2E7E89" w:rsidR="00071108" w:rsidDel="00071108" w:rsidRDefault="001F00AF" w:rsidP="00071108">
      <w:pPr>
        <w:pStyle w:val="006BodyText"/>
        <w:rPr>
          <w:del w:id="347" w:author="Bill Pine [2]" w:date="2021-04-11T09:16:00Z"/>
          <w:moveTo w:id="348" w:author="Bill Pine [2]" w:date="2021-04-11T09:16:00Z"/>
        </w:rPr>
      </w:pPr>
      <w:r>
        <w:t>The LRR analyses</w:t>
      </w:r>
      <w:ins w:id="349" w:author="Bill Pine [2]" w:date="2021-04-11T08:58:00Z">
        <w:r w:rsidR="00C65B33">
          <w:t xml:space="preserve"> of these same images</w:t>
        </w:r>
      </w:ins>
      <w:r>
        <w:t xml:space="preserve"> for </w:t>
      </w:r>
      <w:r w:rsidR="00571EA7">
        <w:t xml:space="preserve">the </w:t>
      </w:r>
      <w:r>
        <w:t>years 1994-2007 found years and transects of both erosion and accretion (Figure 3-</w:t>
      </w:r>
      <w:r w:rsidR="004D30F6">
        <w:t>7</w:t>
      </w:r>
      <w:r w:rsidR="00571EA7">
        <w:t>, A</w:t>
      </w:r>
      <w:r>
        <w:t>).</w:t>
      </w:r>
      <w:ins w:id="350" w:author="Bill Pine [2]" w:date="2021-04-11T09:16:00Z">
        <w:r w:rsidR="00071108">
          <w:t xml:space="preserve">  </w:t>
        </w:r>
      </w:ins>
      <w:moveToRangeStart w:id="351" w:author="Bill Pine [2]" w:date="2021-04-11T09:16:00Z" w:name="move69025016"/>
      <w:moveTo w:id="352" w:author="Bill Pine [2]" w:date="2021-04-11T09:16:00Z">
        <w:r w:rsidR="00071108">
          <w:t xml:space="preserve">Overall, erosion </w:t>
        </w:r>
        <w:proofErr w:type="gramStart"/>
        <w:r w:rsidR="00071108">
          <w:t>was estimated</w:t>
        </w:r>
        <w:proofErr w:type="gramEnd"/>
        <w:r w:rsidR="00071108">
          <w:t xml:space="preserve"> to have occurred in 74.4% of transects, and accretion was estimated to have occurred in 25.6% of transects measured between 1994-2007.</w:t>
        </w:r>
      </w:moveTo>
    </w:p>
    <w:moveToRangeEnd w:id="351"/>
    <w:p w14:paraId="7D9831A8" w14:textId="101A3B30" w:rsidR="001F00AF" w:rsidRDefault="001F00AF" w:rsidP="001F00AF">
      <w:pPr>
        <w:pStyle w:val="006BodyText"/>
      </w:pPr>
      <w:del w:id="353" w:author="Bill Pine [2]" w:date="2021-04-11T09:16:00Z">
        <w:r w:rsidDel="00071108">
          <w:delText xml:space="preserve"> </w:delText>
        </w:r>
      </w:del>
      <w:r>
        <w:t>The most common values among transects were erosional rates of about -2.0 to -1.0 m/yr (about 30% of all transects calculated</w:t>
      </w:r>
      <w:ins w:id="354" w:author="Bill Pine [2]" w:date="2021-04-11T08:59:00Z">
        <w:r w:rsidR="00C65B33">
          <w:t xml:space="preserve"> had erosion rates this high</w:t>
        </w:r>
      </w:ins>
      <w:r>
        <w:t>)</w:t>
      </w:r>
      <w:r w:rsidR="00571EA7">
        <w:t>,</w:t>
      </w:r>
      <w:r>
        <w:t xml:space="preserve"> with some transects within years estimated to have lost between </w:t>
      </w:r>
      <w:del w:id="355" w:author="Bill Pine [2]" w:date="2021-04-11T08:59:00Z">
        <w:r w:rsidDel="00C65B33">
          <w:delText>-</w:delText>
        </w:r>
      </w:del>
      <w:ins w:id="356" w:author="Bill Pine [2]" w:date="2021-04-11T08:58:00Z">
        <w:r w:rsidR="00C65B33">
          <w:t>-</w:t>
        </w:r>
      </w:ins>
      <w:r>
        <w:t>5.0 to -3.0 m/yr</w:t>
      </w:r>
      <w:r w:rsidR="00571EA7">
        <w:t xml:space="preserve"> (Figure 3-</w:t>
      </w:r>
      <w:r w:rsidR="004D30F6">
        <w:t>8</w:t>
      </w:r>
      <w:r w:rsidR="00571EA7">
        <w:t>, A)</w:t>
      </w:r>
      <w:r>
        <w:t xml:space="preserve">. For transects within a year where accretion was observed, accretion rates of </w:t>
      </w:r>
      <w:r w:rsidR="00571EA7">
        <w:t>-0.5</w:t>
      </w:r>
      <w:r>
        <w:t xml:space="preserve"> to </w:t>
      </w:r>
      <w:r w:rsidR="00571EA7">
        <w:t>0.5</w:t>
      </w:r>
      <w:r>
        <w:t xml:space="preserve"> m/yr were estimated. </w:t>
      </w:r>
      <w:moveFromRangeStart w:id="357" w:author="Bill Pine [2]" w:date="2021-04-11T09:16:00Z" w:name="move69025016"/>
      <w:moveFrom w:id="358" w:author="Bill Pine [2]" w:date="2021-04-11T09:16:00Z">
        <w:r w:rsidDel="00071108">
          <w:t xml:space="preserve">Overall, erosion was estimated to have occurred in </w:t>
        </w:r>
        <w:r w:rsidR="00571EA7" w:rsidDel="00071108">
          <w:t>74.4</w:t>
        </w:r>
        <w:r w:rsidDel="00071108">
          <w:t>% of transects</w:t>
        </w:r>
        <w:r w:rsidR="00571EA7" w:rsidDel="00071108">
          <w:t>,</w:t>
        </w:r>
        <w:r w:rsidDel="00071108">
          <w:t xml:space="preserve"> and accretion was estimated to have occurred in </w:t>
        </w:r>
        <w:r w:rsidR="00571EA7" w:rsidDel="00071108">
          <w:t>25.6</w:t>
        </w:r>
        <w:r w:rsidDel="00071108">
          <w:t>% of transects measured between 1994-2007</w:t>
        </w:r>
        <w:r w:rsidR="00571EA7" w:rsidDel="00071108">
          <w:t>.</w:t>
        </w:r>
      </w:moveFrom>
      <w:moveFromRangeEnd w:id="357"/>
    </w:p>
    <w:p w14:paraId="52B5E7CD" w14:textId="1E589689" w:rsidR="001F00AF" w:rsidRDefault="00571EA7" w:rsidP="001F00AF">
      <w:pPr>
        <w:pStyle w:val="006BodyText"/>
      </w:pPr>
      <w:r>
        <w:t>The NSM results</w:t>
      </w:r>
      <w:r w:rsidR="001F00AF">
        <w:t xml:space="preserve"> also demonstrate years of erosion and accretion (Figure 3-</w:t>
      </w:r>
      <w:r w:rsidR="004D30F6">
        <w:t>7</w:t>
      </w:r>
      <w:r w:rsidR="001F00AF">
        <w:t>, B). The highest erosion distance measurements range from -70.5 to -35.9 meters</w:t>
      </w:r>
      <w:r>
        <w:t>,</w:t>
      </w:r>
      <w:r w:rsidR="001F00AF">
        <w:t xml:space="preserve"> and the maximum accretion distance measurements range from 4.3 to 6.4 meters</w:t>
      </w:r>
      <w:r>
        <w:t xml:space="preserve"> (Figure 3-</w:t>
      </w:r>
      <w:r w:rsidR="004D30F6">
        <w:t>8</w:t>
      </w:r>
      <w:r>
        <w:t>, B)</w:t>
      </w:r>
      <w:r w:rsidR="001F00AF">
        <w:t>. The most frequent NSM measurement range is -10.0 to 2.2 meters accounting for 29.3% of all transects calculated (Figure 3-</w:t>
      </w:r>
      <w:r w:rsidR="004D30F6">
        <w:t>8</w:t>
      </w:r>
      <w:r w:rsidR="001F00AF">
        <w:t>, B). The least frequent NSM measurement range is the accretional distance between 4.3 to 6.4 meters accounting for 1.2% of all transects calculated (Figure 3-</w:t>
      </w:r>
      <w:r w:rsidR="004D30F6">
        <w:t>8</w:t>
      </w:r>
      <w:r w:rsidR="001F00AF">
        <w:t>, B).</w:t>
      </w:r>
    </w:p>
    <w:p w14:paraId="57ED56A6" w14:textId="3077D777" w:rsidR="001F00AF" w:rsidRPr="00500C3A" w:rsidRDefault="001F00AF" w:rsidP="001F00AF">
      <w:pPr>
        <w:pStyle w:val="006BodyText"/>
      </w:pPr>
      <w:r>
        <w:t>Overall</w:t>
      </w:r>
      <w:r w:rsidR="00571EA7">
        <w:t>,</w:t>
      </w:r>
      <w:r>
        <w:t xml:space="preserve"> </w:t>
      </w:r>
      <w:commentRangeStart w:id="359"/>
      <w:r>
        <w:t>both</w:t>
      </w:r>
      <w:commentRangeEnd w:id="359"/>
      <w:r w:rsidR="00071108">
        <w:rPr>
          <w:rStyle w:val="CommentReference"/>
          <w:rFonts w:eastAsia="Times New Roman" w:cs="Times New Roman"/>
        </w:rPr>
        <w:commentReference w:id="359"/>
      </w:r>
      <w:r>
        <w:t xml:space="preserve"> methods suggest that between 1994 and 2007</w:t>
      </w:r>
      <w:r w:rsidR="00571EA7">
        <w:t>,</w:t>
      </w:r>
      <w:r>
        <w:t xml:space="preserve"> Deer Island changed in </w:t>
      </w:r>
      <w:r w:rsidR="00571EA7">
        <w:t xml:space="preserve">the </w:t>
      </w:r>
      <w:r>
        <w:t>area due to erosional processes</w:t>
      </w:r>
      <w:r w:rsidR="00571EA7">
        <w:t>,</w:t>
      </w:r>
      <w:r>
        <w:t xml:space="preserve"> with the</w:t>
      </w:r>
      <w:r w:rsidR="00571EA7">
        <w:t xml:space="preserve"> highest </w:t>
      </w:r>
      <w:r w:rsidR="00846EAE">
        <w:t>erosion rates</w:t>
      </w:r>
      <w:r w:rsidR="00571EA7">
        <w:t xml:space="preserve"> near the north and south end of the shoreline.</w:t>
      </w:r>
      <w:r w:rsidR="00846EAE">
        <w:t xml:space="preserve"> Both methods also suggest that the most frequently calculated rate/distance is the rates/distance with intermediate erosion.</w:t>
      </w:r>
    </w:p>
    <w:p w14:paraId="4AB99842" w14:textId="40D7AB9E" w:rsidR="00E527FF" w:rsidRPr="00E527FF" w:rsidRDefault="00E527FF" w:rsidP="00500C3A">
      <w:pPr>
        <w:pStyle w:val="004Second-LevelSubheadingBOLD"/>
        <w:rPr>
          <w:rFonts w:eastAsia="Calibri"/>
        </w:rPr>
      </w:pPr>
      <w:bookmarkStart w:id="360" w:name="_Toc64018358"/>
      <w:r w:rsidRPr="00E527FF">
        <w:rPr>
          <w:rFonts w:eastAsia="Calibri"/>
          <w:noProof/>
        </w:rPr>
        <w:lastRenderedPageBreak/>
        <w:t xml:space="preserve">Shoreline </w:t>
      </w:r>
      <w:r w:rsidR="004E7D3C">
        <w:rPr>
          <w:rFonts w:eastAsia="Calibri"/>
          <w:noProof/>
        </w:rPr>
        <w:t>A</w:t>
      </w:r>
      <w:r w:rsidRPr="00E527FF">
        <w:rPr>
          <w:rFonts w:eastAsia="Calibri"/>
          <w:noProof/>
        </w:rPr>
        <w:t xml:space="preserve">nalysis </w:t>
      </w:r>
      <w:r w:rsidR="00071A99">
        <w:rPr>
          <w:rFonts w:eastAsia="Calibri"/>
          <w:noProof/>
        </w:rPr>
        <w:t xml:space="preserve">for </w:t>
      </w:r>
      <w:r w:rsidR="004E7D3C">
        <w:rPr>
          <w:rFonts w:eastAsia="Calibri"/>
          <w:noProof/>
        </w:rPr>
        <w:t>Y</w:t>
      </w:r>
      <w:r w:rsidR="00071A99">
        <w:rPr>
          <w:rFonts w:eastAsia="Calibri"/>
          <w:noProof/>
        </w:rPr>
        <w:t>ears</w:t>
      </w:r>
      <w:r w:rsidRPr="00E527FF">
        <w:rPr>
          <w:rFonts w:eastAsia="Calibri"/>
          <w:noProof/>
        </w:rPr>
        <w:t xml:space="preserve"> </w:t>
      </w:r>
      <w:bookmarkStart w:id="361" w:name="_Hlk47708813"/>
      <w:r w:rsidRPr="00E527FF">
        <w:rPr>
          <w:rFonts w:eastAsia="Calibri"/>
        </w:rPr>
        <w:t>2010-2019</w:t>
      </w:r>
      <w:bookmarkEnd w:id="360"/>
      <w:bookmarkEnd w:id="361"/>
    </w:p>
    <w:p w14:paraId="1C0DBBD5" w14:textId="4793BC2B" w:rsidR="00571EA7" w:rsidRDefault="00571EA7" w:rsidP="00571EA7">
      <w:pPr>
        <w:pStyle w:val="006BodyText"/>
      </w:pPr>
      <w:r>
        <w:t>The LRR analyses for the years 2010-2019 found years and transects of both erosion and accretion (Figure 3-</w:t>
      </w:r>
      <w:r w:rsidR="004D30F6">
        <w:t>9</w:t>
      </w:r>
      <w:r>
        <w:t>, A). The most common values among transects were erosional rates of about -0.5 to 0.5 m/yr (about 28% of all transects calculated), with some transects within years estimated to have lost between -4.0 to -3.0 m/yr (Figure 3-</w:t>
      </w:r>
      <w:r w:rsidR="004D30F6">
        <w:t>9</w:t>
      </w:r>
      <w:r>
        <w:t>, A). For transects within a year where accretion was observed, accretion rates of 1.0 to 2.0 m/yr were estimated (1.2% of all transects calculated). Overall, erosion was estimated to have occurred in 47.6% of transects, and accretion was estimated to have occurred in 52.4% of transects measured between 2010-2019.</w:t>
      </w:r>
    </w:p>
    <w:p w14:paraId="55EB89F5" w14:textId="05531C47" w:rsidR="00571EA7" w:rsidRDefault="00571EA7" w:rsidP="00571EA7">
      <w:pPr>
        <w:pStyle w:val="006BodyText"/>
      </w:pPr>
      <w:r>
        <w:t>The NSM results also demonstrate years of erosion and accretion (Figure 3-</w:t>
      </w:r>
      <w:r w:rsidR="004D30F6">
        <w:t>9</w:t>
      </w:r>
      <w:r>
        <w:t>, B). The highest erosion distance measurements range from -</w:t>
      </w:r>
      <w:r w:rsidR="00846EAE">
        <w:t>41.8</w:t>
      </w:r>
      <w:r>
        <w:t xml:space="preserve"> to -</w:t>
      </w:r>
      <w:r w:rsidR="00846EAE">
        <w:t>20.1</w:t>
      </w:r>
      <w:r>
        <w:t xml:space="preserve"> meters, and the maximum accretion distance measurements range from </w:t>
      </w:r>
      <w:r w:rsidR="00846EAE">
        <w:t>8.7</w:t>
      </w:r>
      <w:r>
        <w:t xml:space="preserve"> to </w:t>
      </w:r>
      <w:r w:rsidR="00846EAE">
        <w:t>9.9</w:t>
      </w:r>
      <w:r>
        <w:t xml:space="preserve"> meters (Figure 3-</w:t>
      </w:r>
      <w:r w:rsidR="004D30F6">
        <w:t>10</w:t>
      </w:r>
      <w:r>
        <w:t xml:space="preserve">, B). The most frequent NSM measurement range is </w:t>
      </w:r>
      <w:r w:rsidR="00846EAE">
        <w:t>-6.7</w:t>
      </w:r>
      <w:r>
        <w:t xml:space="preserve"> to 2.</w:t>
      </w:r>
      <w:r w:rsidR="00846EAE">
        <w:t>9</w:t>
      </w:r>
      <w:r>
        <w:t xml:space="preserve"> meters accounting for 2</w:t>
      </w:r>
      <w:r w:rsidR="00846EAE">
        <w:t>5</w:t>
      </w:r>
      <w:r>
        <w:t>.</w:t>
      </w:r>
      <w:r w:rsidR="00846EAE">
        <w:t>6</w:t>
      </w:r>
      <w:r>
        <w:t xml:space="preserve">% of all transects </w:t>
      </w:r>
      <w:proofErr w:type="gramStart"/>
      <w:r>
        <w:t>calculated  (</w:t>
      </w:r>
      <w:proofErr w:type="gramEnd"/>
      <w:r>
        <w:t>Figure 3</w:t>
      </w:r>
      <w:r w:rsidR="004D30F6">
        <w:t>-10</w:t>
      </w:r>
      <w:r>
        <w:t xml:space="preserve">, B). The least frequent NSM measurement range is the accretional distance between </w:t>
      </w:r>
      <w:r w:rsidR="00846EAE">
        <w:t>5.8</w:t>
      </w:r>
      <w:r>
        <w:t xml:space="preserve"> to </w:t>
      </w:r>
      <w:r w:rsidR="00846EAE">
        <w:t>8.7</w:t>
      </w:r>
      <w:r>
        <w:t xml:space="preserve"> meters accounting for </w:t>
      </w:r>
      <w:r w:rsidR="00846EAE">
        <w:t>4.9</w:t>
      </w:r>
      <w:r>
        <w:t>% of all transects calculated (Figure 3-</w:t>
      </w:r>
      <w:r w:rsidR="004D30F6">
        <w:t>10</w:t>
      </w:r>
      <w:r>
        <w:t>, B).</w:t>
      </w:r>
    </w:p>
    <w:p w14:paraId="31B3095B" w14:textId="5B7BE9AF" w:rsidR="00E527FF" w:rsidRPr="00500C3A" w:rsidRDefault="00571EA7" w:rsidP="00846EAE">
      <w:pPr>
        <w:pStyle w:val="006BodyText"/>
      </w:pPr>
      <w:r>
        <w:t xml:space="preserve">Overall, both methods suggest that between </w:t>
      </w:r>
      <w:r w:rsidR="00846EAE">
        <w:t>2010</w:t>
      </w:r>
      <w:r>
        <w:t xml:space="preserve"> and </w:t>
      </w:r>
      <w:r w:rsidR="00846EAE">
        <w:t>2019</w:t>
      </w:r>
      <w:r>
        <w:t xml:space="preserve">, Deer Island </w:t>
      </w:r>
      <w:r w:rsidR="00846EAE">
        <w:t xml:space="preserve">mostly </w:t>
      </w:r>
      <w:r>
        <w:t xml:space="preserve">changed </w:t>
      </w:r>
      <w:del w:id="362" w:author="Bill Pine [2]" w:date="2021-04-11T09:29:00Z">
        <w:r w:rsidDel="00546FF1">
          <w:delText xml:space="preserve">in the </w:delText>
        </w:r>
      </w:del>
      <w:r>
        <w:t>area due to erosional processes</w:t>
      </w:r>
      <w:r w:rsidR="00846EAE">
        <w:t xml:space="preserve"> with some accretional instances.</w:t>
      </w:r>
      <w:r>
        <w:t xml:space="preserve"> </w:t>
      </w:r>
      <w:r w:rsidR="00846EAE">
        <w:t>Both methods also suggest that the most frequent</w:t>
      </w:r>
      <w:r w:rsidR="00E86C5E">
        <w:t>ly calculated rate/</w:t>
      </w:r>
      <w:commentRangeStart w:id="363"/>
      <w:r w:rsidR="00E86C5E">
        <w:t>distance</w:t>
      </w:r>
      <w:commentRangeEnd w:id="363"/>
      <w:r w:rsidR="00546FF1">
        <w:rPr>
          <w:rStyle w:val="CommentReference"/>
          <w:rFonts w:eastAsia="Times New Roman" w:cs="Times New Roman"/>
        </w:rPr>
        <w:commentReference w:id="363"/>
      </w:r>
      <w:r w:rsidR="00E86C5E">
        <w:t xml:space="preserve"> is</w:t>
      </w:r>
      <w:r w:rsidR="00846EAE">
        <w:t xml:space="preserve"> the rates/distance that encompass both erosion and accretion.</w:t>
      </w:r>
    </w:p>
    <w:p w14:paraId="3C7AB563" w14:textId="3B0799DA" w:rsidR="00E527FF" w:rsidRPr="00500C3A" w:rsidRDefault="00E527FF" w:rsidP="00500C3A">
      <w:pPr>
        <w:pStyle w:val="004Second-LevelSubheadingBOLD"/>
        <w:rPr>
          <w:rFonts w:eastAsia="Calibri"/>
        </w:rPr>
      </w:pPr>
      <w:bookmarkStart w:id="364" w:name="_Toc64018359"/>
      <w:r w:rsidRPr="00500C3A">
        <w:rPr>
          <w:rFonts w:eastAsia="Calibri"/>
        </w:rPr>
        <w:t xml:space="preserve">Shoreline </w:t>
      </w:r>
      <w:r w:rsidR="004E7D3C">
        <w:rPr>
          <w:rFonts w:eastAsia="Calibri"/>
        </w:rPr>
        <w:t>A</w:t>
      </w:r>
      <w:r w:rsidRPr="00500C3A">
        <w:rPr>
          <w:rFonts w:eastAsia="Calibri"/>
        </w:rPr>
        <w:t xml:space="preserve">nalysis </w:t>
      </w:r>
      <w:r w:rsidR="00071A99">
        <w:rPr>
          <w:rFonts w:eastAsia="Calibri"/>
        </w:rPr>
        <w:t xml:space="preserve">for </w:t>
      </w:r>
      <w:r w:rsidR="004E7D3C">
        <w:rPr>
          <w:rFonts w:eastAsia="Calibri"/>
        </w:rPr>
        <w:t>Y</w:t>
      </w:r>
      <w:r w:rsidR="00071A99">
        <w:rPr>
          <w:rFonts w:eastAsia="Calibri"/>
        </w:rPr>
        <w:t>ears</w:t>
      </w:r>
      <w:r w:rsidRPr="00500C3A">
        <w:rPr>
          <w:rFonts w:eastAsia="Calibri"/>
        </w:rPr>
        <w:t xml:space="preserve"> 1994-2019</w:t>
      </w:r>
      <w:bookmarkEnd w:id="364"/>
    </w:p>
    <w:p w14:paraId="4A8D5BD3" w14:textId="5B1918B2" w:rsidR="00E527FF" w:rsidRPr="00E527FF" w:rsidRDefault="00E527FF" w:rsidP="00500C3A">
      <w:pPr>
        <w:pStyle w:val="006BodyText"/>
      </w:pPr>
      <w:r w:rsidRPr="00E527FF">
        <w:t>The erosion LRR rate</w:t>
      </w:r>
      <w:r w:rsidR="00304979">
        <w:t xml:space="preserve">s </w:t>
      </w:r>
      <w:r w:rsidRPr="00E527FF">
        <w:t>(</w:t>
      </w:r>
      <w:r w:rsidR="005C5E33" w:rsidRPr="005C5E33">
        <w:t>Figure 3-1</w:t>
      </w:r>
      <w:r w:rsidR="004D30F6">
        <w:t>2</w:t>
      </w:r>
      <w:r w:rsidR="005C5E33">
        <w:t>, A</w:t>
      </w:r>
      <w:r w:rsidRPr="00E527FF">
        <w:t xml:space="preserve">) in this analysis range from </w:t>
      </w:r>
      <w:r w:rsidR="00304979">
        <w:t xml:space="preserve">the highest erosional rate of </w:t>
      </w:r>
      <w:r w:rsidRPr="00E527FF">
        <w:t>-</w:t>
      </w:r>
      <w:r w:rsidR="00304979">
        <w:t>4</w:t>
      </w:r>
      <w:r w:rsidRPr="00E527FF">
        <w:t>.0 to -</w:t>
      </w:r>
      <w:r w:rsidR="00304979">
        <w:t>3</w:t>
      </w:r>
      <w:r w:rsidRPr="00E527FF">
        <w:t xml:space="preserve">.0 (m/yr) </w:t>
      </w:r>
      <w:r w:rsidR="00304979">
        <w:t>to the highest</w:t>
      </w:r>
      <w:r w:rsidRPr="00E527FF">
        <w:t xml:space="preserve"> accretion</w:t>
      </w:r>
      <w:r w:rsidR="00304979">
        <w:t>al</w:t>
      </w:r>
      <w:r w:rsidRPr="00E527FF">
        <w:t xml:space="preserve"> rate range from </w:t>
      </w:r>
      <w:r w:rsidR="00304979">
        <w:t>3.0</w:t>
      </w:r>
      <w:r w:rsidRPr="00E527FF">
        <w:t xml:space="preserve"> to </w:t>
      </w:r>
      <w:r w:rsidR="00304979">
        <w:t>4</w:t>
      </w:r>
      <w:r w:rsidRPr="00E527FF">
        <w:t xml:space="preserve">.0 (m/yr). The most frequent LRR rate </w:t>
      </w:r>
      <w:r w:rsidR="00304979">
        <w:t xml:space="preserve">range </w:t>
      </w:r>
      <w:r w:rsidRPr="00E527FF">
        <w:t>is -</w:t>
      </w:r>
      <w:r w:rsidR="00304979">
        <w:t>2</w:t>
      </w:r>
      <w:r w:rsidRPr="00E527FF">
        <w:t>.0 to -</w:t>
      </w:r>
      <w:r w:rsidR="00304979">
        <w:t>1</w:t>
      </w:r>
      <w:r w:rsidRPr="00E527FF">
        <w:t xml:space="preserve">.0 (m/yr) accounting for 39% of all </w:t>
      </w:r>
      <w:r w:rsidRPr="00E527FF">
        <w:lastRenderedPageBreak/>
        <w:t>transects calculated</w:t>
      </w:r>
      <w:r w:rsidR="00304979">
        <w:t xml:space="preserve"> (n=82)</w:t>
      </w:r>
      <w:r w:rsidRPr="00E527FF">
        <w:t>. The least frequent LRR rate</w:t>
      </w:r>
      <w:r w:rsidR="00304979">
        <w:t xml:space="preserve"> range</w:t>
      </w:r>
      <w:r w:rsidRPr="00E527FF">
        <w:t xml:space="preserve"> </w:t>
      </w:r>
      <w:r w:rsidR="00846EAE">
        <w:t>is</w:t>
      </w:r>
      <w:r w:rsidRPr="00E527FF">
        <w:t xml:space="preserve"> the accretion rates </w:t>
      </w:r>
      <w:r w:rsidR="00304979">
        <w:t>greater than 1.</w:t>
      </w:r>
      <w:r w:rsidRPr="00E527FF">
        <w:t>0</w:t>
      </w:r>
      <w:r w:rsidR="00304979">
        <w:t xml:space="preserve"> </w:t>
      </w:r>
      <w:r w:rsidRPr="00E527FF">
        <w:t>(m/yr)</w:t>
      </w:r>
      <w:r w:rsidR="004D30F6">
        <w:t>,</w:t>
      </w:r>
      <w:r w:rsidRPr="00E527FF">
        <w:t xml:space="preserve"> accounting for </w:t>
      </w:r>
      <w:r w:rsidR="00304979">
        <w:t>0</w:t>
      </w:r>
      <w:r w:rsidRPr="00E527FF">
        <w:t xml:space="preserve">% of all transects calculated. For the NSM </w:t>
      </w:r>
      <w:r w:rsidR="00304979">
        <w:t xml:space="preserve">calculations </w:t>
      </w:r>
      <w:r w:rsidRPr="00E527FF">
        <w:t>(</w:t>
      </w:r>
      <w:r w:rsidR="00304979" w:rsidRPr="005C5E33">
        <w:t>Figure 3-1</w:t>
      </w:r>
      <w:r w:rsidR="004D30F6">
        <w:t>2</w:t>
      </w:r>
      <w:r w:rsidR="00304979">
        <w:t>, B</w:t>
      </w:r>
      <w:r w:rsidRPr="00E527FF">
        <w:t xml:space="preserve">), the highest erosion distance measurements range from -91.8 to -68.5 meters </w:t>
      </w:r>
      <w:r w:rsidR="00304979">
        <w:t xml:space="preserve">accounting for all transects calculated. The NSM </w:t>
      </w:r>
      <w:r w:rsidRPr="00E527FF">
        <w:t>maximum accretion distance measurements range from 10.5 to 11 meters</w:t>
      </w:r>
      <w:r w:rsidR="004D30F6">
        <w:t>, accounting for 1.2% of all transects</w:t>
      </w:r>
      <w:r w:rsidR="00E9797C">
        <w:t xml:space="preserve">. </w:t>
      </w:r>
      <w:r w:rsidRPr="00E527FF">
        <w:t>The most frequent NSM distance</w:t>
      </w:r>
      <w:r w:rsidR="00E9797C">
        <w:t xml:space="preserve"> measurement range</w:t>
      </w:r>
      <w:r w:rsidRPr="00E527FF">
        <w:t xml:space="preserve"> is -45.7 to -22.9 meters accounting for 25.6% of all transects calculated. The largest erosion measurement distance is seen at the north end of Deer Island, while the middle has some areas of accretion and </w:t>
      </w:r>
      <w:r w:rsidR="002B26D2">
        <w:t>less</w:t>
      </w:r>
      <w:r w:rsidRPr="00E527FF">
        <w:t xml:space="preserve"> erosion. </w:t>
      </w:r>
      <w:r w:rsidR="004D30F6">
        <w:t>However, t</w:t>
      </w:r>
      <w:r w:rsidRPr="00E527FF">
        <w:t xml:space="preserve">he south </w:t>
      </w:r>
      <w:r w:rsidR="00E9797C">
        <w:t>end</w:t>
      </w:r>
      <w:r w:rsidRPr="00E527FF">
        <w:t xml:space="preserve"> of Deer Island has some </w:t>
      </w:r>
      <w:r w:rsidR="004D30F6">
        <w:t>sharp</w:t>
      </w:r>
      <w:r w:rsidRPr="00E527FF">
        <w:t xml:space="preserve"> peaks of erosion, however not as high as the north end.</w:t>
      </w:r>
    </w:p>
    <w:p w14:paraId="0BD593B3" w14:textId="7A1DA834" w:rsidR="007F4155" w:rsidRDefault="007F4155" w:rsidP="00500C3A">
      <w:pPr>
        <w:pStyle w:val="006BodyText"/>
      </w:pPr>
      <w:r>
        <w:t xml:space="preserve">Table 3-3 </w:t>
      </w:r>
      <w:del w:id="365" w:author="Bill Pine [2]" w:date="2021-04-11T09:30:00Z">
        <w:r w:rsidDel="00546FF1">
          <w:delText xml:space="preserve">concludes </w:delText>
        </w:r>
      </w:del>
      <w:ins w:id="366" w:author="Bill Pine [2]" w:date="2021-04-11T09:30:00Z">
        <w:r w:rsidR="00546FF1">
          <w:t xml:space="preserve">summarizes </w:t>
        </w:r>
      </w:ins>
      <w:r>
        <w:t xml:space="preserve">the DSAS </w:t>
      </w:r>
      <w:r w:rsidR="00D05943">
        <w:t xml:space="preserve">NSM </w:t>
      </w:r>
      <w:r>
        <w:t xml:space="preserve">results </w:t>
      </w:r>
      <w:del w:id="367" w:author="Bill Pine [2]" w:date="2021-04-11T09:30:00Z">
        <w:r w:rsidDel="00546FF1">
          <w:delText xml:space="preserve">calculated </w:delText>
        </w:r>
      </w:del>
      <w:ins w:id="368" w:author="Bill Pine [2]" w:date="2021-04-11T09:30:00Z">
        <w:r w:rsidR="00546FF1">
          <w:t xml:space="preserve">where </w:t>
        </w:r>
      </w:ins>
      <w:r>
        <w:t>81.70% of all transects</w:t>
      </w:r>
      <w:r w:rsidR="00DC7090">
        <w:t xml:space="preserve"> for </w:t>
      </w:r>
      <w:r w:rsidR="00F61CB6">
        <w:t xml:space="preserve">this </w:t>
      </w:r>
      <w:proofErr w:type="gramStart"/>
      <w:r w:rsidR="00F61CB6">
        <w:t>time period</w:t>
      </w:r>
      <w:proofErr w:type="gramEnd"/>
      <w:r>
        <w:t xml:space="preserve"> were</w:t>
      </w:r>
      <w:ins w:id="369" w:author="Bill Pine [2]" w:date="2021-04-11T09:30:00Z">
        <w:r w:rsidR="00546FF1">
          <w:t xml:space="preserve"> calculated as a negative distance identifying shoreline loss</w:t>
        </w:r>
      </w:ins>
      <w:del w:id="370" w:author="Bill Pine [2]" w:date="2021-04-11T09:30:00Z">
        <w:r w:rsidDel="00546FF1">
          <w:delText xml:space="preserve"> a negative distance</w:delText>
        </w:r>
      </w:del>
      <w:r>
        <w:t xml:space="preserve">. </w:t>
      </w:r>
      <w:r w:rsidR="00F61CB6">
        <w:t>Only</w:t>
      </w:r>
      <w:r>
        <w:t xml:space="preserve"> 18.29% </w:t>
      </w:r>
      <w:r w:rsidR="00F61CB6">
        <w:t xml:space="preserve">of the transect resulted in a </w:t>
      </w:r>
      <w:r>
        <w:t>positive distance. The average distance calculated for each transect is -29.1 meters</w:t>
      </w:r>
      <w:del w:id="371" w:author="Bill Pine [2]" w:date="2021-04-11T09:30:00Z">
        <w:r w:rsidDel="00546FF1">
          <w:delText xml:space="preserve"> (taking into account positive and negative transect</w:delText>
        </w:r>
        <w:r w:rsidR="00DC7090" w:rsidDel="00546FF1">
          <w:delText>s</w:delText>
        </w:r>
        <w:r w:rsidDel="00546FF1">
          <w:delText>)</w:delText>
        </w:r>
      </w:del>
      <w:r>
        <w:t>. The average of all negative distances</w:t>
      </w:r>
      <w:ins w:id="372" w:author="Bill Pine [2]" w:date="2021-04-11T09:30:00Z">
        <w:r w:rsidR="00546FF1">
          <w:t xml:space="preserve"> (all transects where loss </w:t>
        </w:r>
        <w:proofErr w:type="gramStart"/>
        <w:r w:rsidR="00546FF1">
          <w:t>was observed</w:t>
        </w:r>
      </w:ins>
      <w:proofErr w:type="gramEnd"/>
      <w:ins w:id="373" w:author="Bill Pine [2]" w:date="2021-04-11T09:31:00Z">
        <w:r w:rsidR="00546FF1">
          <w:t>)</w:t>
        </w:r>
      </w:ins>
      <w:r>
        <w:t xml:space="preserve"> is -36.83 meters. </w:t>
      </w:r>
      <w:r w:rsidR="00DC7090">
        <w:t xml:space="preserve">The maximum </w:t>
      </w:r>
      <w:r w:rsidR="006E081A">
        <w:t>negative distance measured is -91.71 meters</w:t>
      </w:r>
      <w:r w:rsidR="004D30F6">
        <w:t>,</w:t>
      </w:r>
      <w:r w:rsidR="006E081A">
        <w:t xml:space="preserve"> while the maximum </w:t>
      </w:r>
      <w:r w:rsidR="00DC7090">
        <w:t>positive distance calculated is 10.91 meters.</w:t>
      </w:r>
    </w:p>
    <w:p w14:paraId="3FB7A0F3" w14:textId="17AEB008" w:rsidR="00E527FF" w:rsidRPr="00500C3A" w:rsidRDefault="00D05943" w:rsidP="00500C3A">
      <w:pPr>
        <w:pStyle w:val="006BodyText"/>
      </w:pPr>
      <w:r>
        <w:t xml:space="preserve">Table 3-4 </w:t>
      </w:r>
      <w:del w:id="374" w:author="Bill Pine [2]" w:date="2021-04-11T09:31:00Z">
        <w:r w:rsidDel="00546FF1">
          <w:delText xml:space="preserve">concludes </w:delText>
        </w:r>
      </w:del>
      <w:proofErr w:type="spellStart"/>
      <w:ins w:id="375" w:author="Bill Pine [2]" w:date="2021-04-11T09:31:00Z">
        <w:r w:rsidR="00546FF1">
          <w:t>summarises</w:t>
        </w:r>
        <w:proofErr w:type="spellEnd"/>
        <w:r w:rsidR="00546FF1">
          <w:t xml:space="preserve"> </w:t>
        </w:r>
      </w:ins>
      <w:r>
        <w:t>the DSAS LRR calculat</w:t>
      </w:r>
      <w:r w:rsidR="00D05CE7">
        <w:t>ions</w:t>
      </w:r>
      <w:r>
        <w:t xml:space="preserve"> for </w:t>
      </w:r>
      <w:r w:rsidR="004D30F6">
        <w:t xml:space="preserve">the </w:t>
      </w:r>
      <w:r>
        <w:t>years</w:t>
      </w:r>
      <w:r w:rsidR="00D05CE7">
        <w:t xml:space="preserve"> 1994 to 2019. The average LRR rate calculated is -0.95 m/yr. The percent of all transect</w:t>
      </w:r>
      <w:r w:rsidR="00AC4A24">
        <w:t>s</w:t>
      </w:r>
      <w:r w:rsidR="00D05CE7">
        <w:t xml:space="preserve"> that are </w:t>
      </w:r>
      <w:r w:rsidR="00AC4A24">
        <w:t>erosional</w:t>
      </w:r>
      <w:r w:rsidR="00D05CE7">
        <w:t xml:space="preserve"> is 76.83% (n= 63). </w:t>
      </w:r>
      <w:r w:rsidR="00AC4A24">
        <w:t>The maximum value of erosion calculated is -3.32 m/yr</w:t>
      </w:r>
      <w:r w:rsidR="004D30F6">
        <w:t>,</w:t>
      </w:r>
      <w:r w:rsidR="00AC4A24">
        <w:t xml:space="preserve"> while the maximum value for accretion is 0.62 m/yr. The average of all erosional rates is </w:t>
      </w:r>
      <w:r w:rsidR="00AC4A24">
        <w:lastRenderedPageBreak/>
        <w:t xml:space="preserve">-1.33 m/yr. The percent of transects </w:t>
      </w:r>
      <w:r w:rsidR="00846EAE">
        <w:t>with statistically significant erosion is 69.51%</w:t>
      </w:r>
      <w:r w:rsidR="004D30F6">
        <w:t>,</w:t>
      </w:r>
      <w:r w:rsidR="00846EAE">
        <w:t xml:space="preserve"> while the percent of all transects with</w:t>
      </w:r>
      <w:r w:rsidR="00AC4A24">
        <w:t xml:space="preserve"> statistically significant accretion is 10.98%.</w:t>
      </w:r>
    </w:p>
    <w:p w14:paraId="02A65A14" w14:textId="560320C6" w:rsidR="00E527FF" w:rsidRPr="00E527FF" w:rsidRDefault="00574E27" w:rsidP="007A2D00">
      <w:pPr>
        <w:pStyle w:val="004Second-LevelSubheadingBOLD"/>
        <w:rPr>
          <w:rFonts w:eastAsia="Calibri"/>
          <w:noProof/>
        </w:rPr>
      </w:pPr>
      <w:bookmarkStart w:id="376" w:name="_Toc64018360"/>
      <w:r>
        <w:rPr>
          <w:rFonts w:eastAsia="Calibri"/>
          <w:noProof/>
        </w:rPr>
        <w:t>Beta Shoreline For</w:t>
      </w:r>
      <w:r w:rsidR="004F320B">
        <w:rPr>
          <w:rFonts w:eastAsia="Calibri"/>
          <w:noProof/>
        </w:rPr>
        <w:t>e</w:t>
      </w:r>
      <w:r>
        <w:rPr>
          <w:rFonts w:eastAsia="Calibri"/>
          <w:noProof/>
        </w:rPr>
        <w:t>casting</w:t>
      </w:r>
      <w:r w:rsidR="00E527FF" w:rsidRPr="00E527FF">
        <w:rPr>
          <w:rFonts w:eastAsia="Calibri"/>
          <w:noProof/>
        </w:rPr>
        <w:t xml:space="preserve"> </w:t>
      </w:r>
      <w:r w:rsidR="004E7D3C">
        <w:rPr>
          <w:rFonts w:eastAsia="Calibri"/>
          <w:noProof/>
        </w:rPr>
        <w:t>A</w:t>
      </w:r>
      <w:r w:rsidR="00E527FF" w:rsidRPr="00E527FF">
        <w:rPr>
          <w:rFonts w:eastAsia="Calibri"/>
          <w:noProof/>
        </w:rPr>
        <w:t>nalysis for 10 and 20-</w:t>
      </w:r>
      <w:r w:rsidR="004E7D3C">
        <w:rPr>
          <w:rFonts w:eastAsia="Calibri"/>
          <w:noProof/>
        </w:rPr>
        <w:t>Y</w:t>
      </w:r>
      <w:r w:rsidR="00E527FF" w:rsidRPr="00E527FF">
        <w:rPr>
          <w:rFonts w:eastAsia="Calibri"/>
          <w:noProof/>
        </w:rPr>
        <w:t xml:space="preserve">ear </w:t>
      </w:r>
      <w:r w:rsidR="004E7D3C">
        <w:rPr>
          <w:rFonts w:eastAsia="Calibri"/>
          <w:noProof/>
        </w:rPr>
        <w:t>P</w:t>
      </w:r>
      <w:r w:rsidR="00E527FF" w:rsidRPr="00E527FF">
        <w:rPr>
          <w:rFonts w:eastAsia="Calibri"/>
          <w:noProof/>
        </w:rPr>
        <w:t>rediction</w:t>
      </w:r>
      <w:bookmarkEnd w:id="376"/>
    </w:p>
    <w:p w14:paraId="42DA75E6" w14:textId="7BFF2E4C" w:rsidR="00E527FF" w:rsidRDefault="00E527FF" w:rsidP="00500C3A">
      <w:pPr>
        <w:pStyle w:val="006BodyText"/>
      </w:pPr>
      <w:r w:rsidRPr="00E527FF">
        <w:t>The 10-year prediction</w:t>
      </w:r>
      <w:ins w:id="377" w:author="Bill Pine [2]" w:date="2021-04-11T09:33:00Z">
        <w:r w:rsidR="00B3044D">
          <w:t xml:space="preserve"> of shoreline change for Deer Island</w:t>
        </w:r>
      </w:ins>
      <w:r w:rsidRPr="00E527FF">
        <w:t xml:space="preserve"> (</w:t>
      </w:r>
      <w:r w:rsidR="003047DA" w:rsidRPr="00E527FF">
        <w:t xml:space="preserve">Figure </w:t>
      </w:r>
      <w:r w:rsidR="003047DA">
        <w:t>3-</w:t>
      </w:r>
      <w:r w:rsidR="003047DA" w:rsidRPr="00E527FF">
        <w:t>1</w:t>
      </w:r>
      <w:r w:rsidR="004D30F6">
        <w:t>3</w:t>
      </w:r>
      <w:r w:rsidR="003047DA">
        <w:t>, A</w:t>
      </w:r>
      <w:r w:rsidRPr="00E527FF">
        <w:t xml:space="preserve">) </w:t>
      </w:r>
      <w:del w:id="378" w:author="Bill Pine [2]" w:date="2021-04-11T09:33:00Z">
        <w:r w:rsidRPr="00E527FF" w:rsidDel="00B3044D">
          <w:delText xml:space="preserve">demonstrates </w:delText>
        </w:r>
        <w:r w:rsidR="00846EAE" w:rsidDel="00B3044D">
          <w:delText>the potential of</w:delText>
        </w:r>
      </w:del>
      <w:ins w:id="379" w:author="Bill Pine [2]" w:date="2021-04-11T09:33:00Z">
        <w:r w:rsidR="00B3044D">
          <w:t>suggests uniform erosion focusing on the center and south end</w:t>
        </w:r>
      </w:ins>
      <w:del w:id="380" w:author="Bill Pine [2]" w:date="2021-04-11T09:34:00Z">
        <w:r w:rsidR="00846EAE" w:rsidDel="00B3044D">
          <w:delText xml:space="preserve"> </w:delText>
        </w:r>
        <w:r w:rsidRPr="00E527FF" w:rsidDel="00B3044D">
          <w:delText>uniformity of erosion</w:delText>
        </w:r>
        <w:r w:rsidR="00846EAE" w:rsidDel="00B3044D">
          <w:delText>,</w:delText>
        </w:r>
        <w:r w:rsidRPr="00E527FF" w:rsidDel="00B3044D">
          <w:delText xml:space="preserve"> particular</w:delText>
        </w:r>
        <w:r w:rsidR="00846EAE" w:rsidDel="00B3044D">
          <w:delText>l</w:delText>
        </w:r>
        <w:r w:rsidRPr="00E527FF" w:rsidDel="00B3044D">
          <w:delText xml:space="preserve">y in the </w:delText>
        </w:r>
        <w:r w:rsidR="00846EAE" w:rsidDel="00B3044D">
          <w:delText>center and south end</w:delText>
        </w:r>
      </w:del>
      <w:r w:rsidRPr="00E527FF">
        <w:t xml:space="preserve"> of Deer Island. </w:t>
      </w:r>
      <w:ins w:id="381" w:author="Bill Pine [2]" w:date="2021-04-11T09:35:00Z">
        <w:r w:rsidR="00B3044D">
          <w:t xml:space="preserve">Major predicted changes in shoreline features </w:t>
        </w:r>
      </w:ins>
      <w:ins w:id="382" w:author="Bill Pine [2]" w:date="2021-04-11T09:36:00Z">
        <w:r w:rsidR="00B3044D">
          <w:t>include</w:t>
        </w:r>
      </w:ins>
      <w:ins w:id="383" w:author="Bill Pine [2]" w:date="2021-04-11T09:35:00Z">
        <w:r w:rsidR="00B3044D">
          <w:t xml:space="preserve"> </w:t>
        </w:r>
      </w:ins>
      <w:ins w:id="384" w:author="Bill Pine [2]" w:date="2021-04-11T09:36:00Z">
        <w:r w:rsidR="00B3044D">
          <w:t>the loss of an extensive shoreline region located along the north end of the island in both the 10 and 20-year projections</w:t>
        </w:r>
      </w:ins>
      <w:del w:id="385" w:author="Bill Pine [2]" w:date="2021-04-11T09:36:00Z">
        <w:r w:rsidRPr="00E527FF" w:rsidDel="00B3044D">
          <w:delText xml:space="preserve">The north end of Deer Island has an area </w:delText>
        </w:r>
        <w:r w:rsidR="004A30B7" w:rsidDel="00B3044D">
          <w:delText>south of the</w:delText>
        </w:r>
        <w:r w:rsidRPr="00E527FF" w:rsidDel="00B3044D">
          <w:delText xml:space="preserve"> shoreline bulge that is projected to be eroded by the </w:delText>
        </w:r>
        <w:r w:rsidR="004A30B7" w:rsidDel="00B3044D">
          <w:delText>1</w:delText>
        </w:r>
        <w:r w:rsidRPr="00E527FF" w:rsidDel="00B3044D">
          <w:delText>0-year prediction. The 20-year prediction</w:delText>
        </w:r>
      </w:del>
      <w:r w:rsidR="003047DA">
        <w:t xml:space="preserve"> (</w:t>
      </w:r>
      <w:r w:rsidR="003047DA" w:rsidRPr="00E527FF">
        <w:t xml:space="preserve">Figure </w:t>
      </w:r>
      <w:r w:rsidR="003047DA">
        <w:t>3-</w:t>
      </w:r>
      <w:r w:rsidR="003047DA" w:rsidRPr="00E527FF">
        <w:t>1</w:t>
      </w:r>
      <w:r w:rsidR="004D30F6">
        <w:t>3</w:t>
      </w:r>
      <w:r w:rsidR="003047DA">
        <w:t>, B)</w:t>
      </w:r>
      <w:ins w:id="386" w:author="Bill Pine [2]" w:date="2021-04-11T09:36:00Z">
        <w:r w:rsidR="00B3044D">
          <w:t xml:space="preserve"> with limited accretion predicted for the center of the island.</w:t>
        </w:r>
      </w:ins>
      <w:del w:id="387" w:author="Bill Pine [2]" w:date="2021-04-11T09:36:00Z">
        <w:r w:rsidRPr="00E527FF" w:rsidDel="00B3044D">
          <w:delText xml:space="preserve"> is very similar to the 10-year prediction model, but with more drastic erosion in the north </w:delText>
        </w:r>
        <w:r w:rsidR="004A30B7" w:rsidDel="00B3044D">
          <w:delText>and south</w:delText>
        </w:r>
        <w:r w:rsidRPr="00E527FF" w:rsidDel="00B3044D">
          <w:delText xml:space="preserve">. </w:delText>
        </w:r>
        <w:r w:rsidR="00DB1993" w:rsidDel="00B3044D">
          <w:delText>A summary of the 10- and 20- year shoreline predictions suggest that erosion may occur on the north and south ends of the western shoreline of Deer Island</w:delText>
        </w:r>
        <w:r w:rsidR="00846EAE" w:rsidDel="00B3044D">
          <w:delText>,</w:delText>
        </w:r>
        <w:r w:rsidR="00DB1993" w:rsidDel="00B3044D">
          <w:delText xml:space="preserve"> with some accretion located around the center of the island.</w:delText>
        </w:r>
      </w:del>
    </w:p>
    <w:p w14:paraId="2A75DA0B" w14:textId="5E752867" w:rsidR="00E527FF" w:rsidRPr="00E527FF" w:rsidRDefault="00E527FF" w:rsidP="007A2D00">
      <w:pPr>
        <w:pStyle w:val="003First-LevelSubheadingBOLD"/>
        <w:rPr>
          <w:rFonts w:eastAsia="Calibri"/>
        </w:rPr>
      </w:pPr>
      <w:bookmarkStart w:id="388" w:name="_Toc64018362"/>
      <w:r w:rsidRPr="00E527FF">
        <w:rPr>
          <w:rFonts w:eastAsia="Calibri"/>
        </w:rPr>
        <w:t>Discussion</w:t>
      </w:r>
      <w:bookmarkEnd w:id="388"/>
    </w:p>
    <w:p w14:paraId="6571EC02" w14:textId="4E9CD757" w:rsidR="009E6918" w:rsidRDefault="009E6918" w:rsidP="009E6918">
      <w:pPr>
        <w:pStyle w:val="006BodyText"/>
      </w:pPr>
      <w:r>
        <w:t>I found that Deer Island shoreline features have eroded over two periods of time</w:t>
      </w:r>
      <w:r w:rsidR="00017799">
        <w:t>,</w:t>
      </w:r>
      <w:r>
        <w:t xml:space="preserve"> both 1994-2007 and 2010-2019. </w:t>
      </w:r>
      <w:commentRangeStart w:id="389"/>
      <w:r>
        <w:t>My</w:t>
      </w:r>
      <w:commentRangeEnd w:id="389"/>
      <w:r w:rsidR="00B3044D">
        <w:rPr>
          <w:rStyle w:val="CommentReference"/>
          <w:rFonts w:eastAsia="Times New Roman" w:cs="Times New Roman"/>
        </w:rPr>
        <w:commentReference w:id="389"/>
      </w:r>
      <w:r>
        <w:t xml:space="preserve"> results also suggest that the number of transects examined for change on Deer Island had a higher number of transects demonstrating erosional in 1994-2007 than in 2010-2019.  These differences may be a function of environmental factors, including storms, that likely influence change in shoreline features. As an example, the first imagery (1994) is taken one year after a severe winter storm (March 1993) that is known to have caused </w:t>
      </w:r>
      <w:r w:rsidR="00017799">
        <w:t>considerabl</w:t>
      </w:r>
      <w:r>
        <w:t xml:space="preserve">e changes in shoreline features elsewhere in the Big Bend region (Goodbred &amp; Hine, 1993). It is possible that </w:t>
      </w:r>
      <w:r>
        <w:lastRenderedPageBreak/>
        <w:t>the 1993 storm contributed to several years of erosional along Deer Island due to destabilizing shoreline features from the storm.</w:t>
      </w:r>
    </w:p>
    <w:p w14:paraId="5E77EC61" w14:textId="09FDFF7E" w:rsidR="009E6918" w:rsidRDefault="009E6918" w:rsidP="009E6918">
      <w:pPr>
        <w:pStyle w:val="006BodyText"/>
      </w:pPr>
      <w:r>
        <w:t>The observed overall net loss of Deer Island shoreline could result in loss of habitat used by wildlife resources, including shorebirds.  Vitale et al. (2020) documented erosion and shoreline retreat of islands used as nesting habitat</w:t>
      </w:r>
      <w:r w:rsidR="00017799">
        <w:t>s</w:t>
      </w:r>
      <w:r>
        <w:t xml:space="preserve"> by American Oystercatchers, including islands in </w:t>
      </w:r>
      <w:r w:rsidR="00017799">
        <w:t xml:space="preserve">the </w:t>
      </w:r>
      <w:r>
        <w:t>Cedar Keys region. Because Oystercatchers demonstrate high site fidelity and long-lives, Vitale et al. (2020) suggest that the loss of these islands may create a type of ecological trap where birds return to these islands only to have the nests destroyed due to eroded shoreline areas and increased vulnerability to inundation. Many other species depend on shorelines for food, nesting, and shelter (O'Connell et al., 2005). Shorebirds rely on shorelines for feeding habitats during migration in the winter months. Habitat loss, due to erosion, limits the availability of food and resources for these shorebirds, possibly resulting in increased competition. This increased competition may exclude individuals from a foraging site, increase mortality rates for these excluded shorebirds, and ultimately lead to limitations in numbers (Galbraith et al., 2005).</w:t>
      </w:r>
    </w:p>
    <w:p w14:paraId="39B43568" w14:textId="384FB91C" w:rsidR="009E6918" w:rsidRDefault="009E6918" w:rsidP="009E6918">
      <w:pPr>
        <w:pStyle w:val="006BodyText"/>
      </w:pPr>
      <w:r>
        <w:t>It is interesting to note that although the overall shoreline experienced erosion, evidence</w:t>
      </w:r>
      <w:ins w:id="390" w:author="Bill Pine [2]" w:date="2021-04-11T09:38:00Z">
        <w:r w:rsidR="00B3044D">
          <w:t xml:space="preserve"> of</w:t>
        </w:r>
      </w:ins>
      <w:r>
        <w:t xml:space="preserve"> accretion </w:t>
      </w:r>
      <w:del w:id="391" w:author="Bill Pine [2]" w:date="2021-04-11T09:38:00Z">
        <w:r w:rsidDel="00B3044D">
          <w:delText xml:space="preserve">might </w:delText>
        </w:r>
      </w:del>
      <w:ins w:id="392" w:author="Bill Pine [2]" w:date="2021-04-11T09:38:00Z">
        <w:r w:rsidR="00B3044D">
          <w:t xml:space="preserve">may </w:t>
        </w:r>
      </w:ins>
      <w:r>
        <w:t xml:space="preserve">have occurred in the middle of the </w:t>
      </w:r>
      <w:ins w:id="393" w:author="Bill Pine [2]" w:date="2021-04-11T09:38:00Z">
        <w:r w:rsidR="00B3044D">
          <w:t xml:space="preserve">Deer Island </w:t>
        </w:r>
      </w:ins>
      <w:r>
        <w:t xml:space="preserve">shoreline </w:t>
      </w:r>
      <w:del w:id="394" w:author="Bill Pine [2]" w:date="2021-04-11T09:38:00Z">
        <w:r w:rsidDel="00B3044D">
          <w:delText>during the entire time period analyzed</w:delText>
        </w:r>
      </w:del>
      <w:ins w:id="395" w:author="Bill Pine [2]" w:date="2021-04-11T09:38:00Z">
        <w:r w:rsidR="00B3044D">
          <w:t xml:space="preserve">over this </w:t>
        </w:r>
        <w:proofErr w:type="gramStart"/>
        <w:r w:rsidR="00B3044D">
          <w:t>time period</w:t>
        </w:r>
      </w:ins>
      <w:proofErr w:type="gramEnd"/>
      <w:r>
        <w:t xml:space="preserve"> (Table 3-3). </w:t>
      </w:r>
      <w:del w:id="396" w:author="Bill Pine [2]" w:date="2021-04-11T09:38:00Z">
        <w:r w:rsidDel="00B3044D">
          <w:delText>During this time period</w:delText>
        </w:r>
        <w:r w:rsidR="00017799" w:rsidDel="00B3044D">
          <w:delText>,</w:delText>
        </w:r>
        <w:r w:rsidDel="00B3044D">
          <w:delText xml:space="preserve"> t</w:delText>
        </w:r>
      </w:del>
      <w:ins w:id="397" w:author="Bill Pine [2]" w:date="2021-04-11T09:38:00Z">
        <w:r w:rsidR="00B3044D">
          <w:t>Using available data, the</w:t>
        </w:r>
      </w:ins>
      <w:del w:id="398" w:author="Bill Pine [2]" w:date="2021-04-11T09:38:00Z">
        <w:r w:rsidDel="00B3044D">
          <w:delText>he</w:delText>
        </w:r>
      </w:del>
      <w:r>
        <w:t xml:space="preserve"> maximum </w:t>
      </w:r>
      <w:ins w:id="399" w:author="Bill Pine [2]" w:date="2021-04-11T09:38:00Z">
        <w:r w:rsidR="00B3044D">
          <w:t xml:space="preserve">estimated </w:t>
        </w:r>
      </w:ins>
      <w:r>
        <w:t xml:space="preserve">positive distance gained was 10.91 meters occurring around the central shoreline on transect 44 (Table 3-3). Accretion for our study site may </w:t>
      </w:r>
      <w:ins w:id="400" w:author="Bill Pine [2]" w:date="2021-04-11T09:38:00Z">
        <w:r w:rsidR="00B3044D">
          <w:t>also be a result of</w:t>
        </w:r>
      </w:ins>
      <w:del w:id="401" w:author="Bill Pine [2]" w:date="2021-04-11T09:38:00Z">
        <w:r w:rsidDel="00B3044D">
          <w:delText>come from</w:delText>
        </w:r>
      </w:del>
      <w:r>
        <w:t xml:space="preserve"> </w:t>
      </w:r>
      <w:r w:rsidR="00017799">
        <w:t>extrem</w:t>
      </w:r>
      <w:r>
        <w:t>e meteorological events</w:t>
      </w:r>
      <w:ins w:id="402" w:author="Bill Pine [2]" w:date="2021-04-11T09:39:00Z">
        <w:r w:rsidR="00B3044D">
          <w:t xml:space="preserve"> which could cause sand within the </w:t>
        </w:r>
        <w:proofErr w:type="spellStart"/>
        <w:r w:rsidR="00B3044D">
          <w:t>hsystem</w:t>
        </w:r>
        <w:proofErr w:type="spellEnd"/>
        <w:r w:rsidR="00B3044D">
          <w:t xml:space="preserve"> to </w:t>
        </w:r>
        <w:proofErr w:type="gramStart"/>
        <w:r w:rsidR="00B3044D">
          <w:t>be redistributed</w:t>
        </w:r>
        <w:proofErr w:type="gramEnd"/>
        <w:r w:rsidR="00B3044D">
          <w:t xml:space="preserve"> as </w:t>
        </w:r>
        <w:r w:rsidR="00B3044D">
          <w:lastRenderedPageBreak/>
          <w:t xml:space="preserve">sand supply from the </w:t>
        </w:r>
      </w:ins>
      <w:del w:id="403" w:author="Bill Pine [2]" w:date="2021-04-11T09:39:00Z">
        <w:r w:rsidDel="00B3044D">
          <w:delText xml:space="preserve"> since </w:delText>
        </w:r>
        <w:r w:rsidR="00017799" w:rsidDel="00B3044D">
          <w:delText>a scant supply of sand is</w:delText>
        </w:r>
        <w:r w:rsidDel="00B3044D">
          <w:delText xml:space="preserve"> dispersed by the </w:delText>
        </w:r>
      </w:del>
      <w:r>
        <w:t>Suwannee River (Goodbred et al., 1998)</w:t>
      </w:r>
      <w:ins w:id="404" w:author="Bill Pine [2]" w:date="2021-04-11T09:39:00Z">
        <w:r w:rsidR="00B3044D">
          <w:t xml:space="preserve"> is limited</w:t>
        </w:r>
      </w:ins>
      <w:r>
        <w:t xml:space="preserve">. However, </w:t>
      </w:r>
      <w:ins w:id="405" w:author="Bill Pine [2]" w:date="2021-04-11T09:39:00Z">
        <w:r w:rsidR="00B3044D">
          <w:t>a critical factor is that while accretion in sand can occur, SLR is continuing to increase in this region</w:t>
        </w:r>
      </w:ins>
      <w:ins w:id="406" w:author="Bill Pine [2]" w:date="2021-04-11T09:54:00Z">
        <w:r w:rsidR="007330AB">
          <w:t xml:space="preserve">.  As SLR rise in this region is continuing </w:t>
        </w:r>
      </w:ins>
      <w:ins w:id="407" w:author="Bill Pine [2]" w:date="2021-04-11T09:55:00Z">
        <w:r w:rsidR="007330AB">
          <w:t>(</w:t>
        </w:r>
        <w:r w:rsidR="007330AB">
          <w:fldChar w:fldCharType="begin"/>
        </w:r>
        <w:r w:rsidR="007330AB">
          <w:instrText xml:space="preserve"> HYPERLINK "</w:instrText>
        </w:r>
        <w:r w:rsidR="007330AB" w:rsidRPr="007330AB">
          <w:instrText>https://tidesandcurrents.noaa.gov/sltrends/sltrends_station.shtml?id=8727520</w:instrText>
        </w:r>
        <w:r w:rsidR="007330AB">
          <w:instrText xml:space="preserve">" </w:instrText>
        </w:r>
        <w:r w:rsidR="007330AB">
          <w:fldChar w:fldCharType="separate"/>
        </w:r>
        <w:r w:rsidR="007330AB" w:rsidRPr="007045C1">
          <w:rPr>
            <w:rStyle w:val="Hyperlink"/>
          </w:rPr>
          <w:t>https://tidesandcurrents.noaa.gov/sltrends/sltrends_station.shtml?id=8727520</w:t>
        </w:r>
        <w:r w:rsidR="007330AB">
          <w:fldChar w:fldCharType="end"/>
        </w:r>
        <w:r w:rsidR="007330AB">
          <w:t>) the interactions between erosion, accretion, and sea level rise are complicated for this region in predicting how shoreline features will change</w:t>
        </w:r>
      </w:ins>
      <w:del w:id="408" w:author="Bill Pine [2]" w:date="2021-04-11T09:56:00Z">
        <w:r w:rsidDel="007330AB">
          <w:delText>it is unclear how much accretion can occur with the perpetuation of sea-level rise consistently stressing the sandy shoreline substrate</w:delText>
        </w:r>
        <w:r w:rsidR="008A114B" w:rsidDel="007330AB">
          <w:delText xml:space="preserve">. </w:delText>
        </w:r>
        <w:r w:rsidR="00017799" w:rsidDel="007330AB">
          <w:delText>Florida can</w:delText>
        </w:r>
        <w:r w:rsidDel="007330AB">
          <w:delText xml:space="preserve"> provide beach nourishment to areas where erosion is evident. Currently</w:delText>
        </w:r>
        <w:r w:rsidR="00017799" w:rsidDel="007330AB">
          <w:delText>,</w:delText>
        </w:r>
        <w:r w:rsidDel="007330AB">
          <w:delText xml:space="preserve"> there is no schedule to provide beach nourishment to our study site</w:delText>
        </w:r>
      </w:del>
      <w:r>
        <w:t>.</w:t>
      </w:r>
    </w:p>
    <w:p w14:paraId="5171AD66" w14:textId="4E4F879E" w:rsidR="009E6918" w:rsidRDefault="009E6918" w:rsidP="009E6918">
      <w:pPr>
        <w:pStyle w:val="006BodyText"/>
      </w:pPr>
      <w:del w:id="409" w:author="Bill Pine [2]" w:date="2021-04-11T09:56:00Z">
        <w:r w:rsidDel="007330AB">
          <w:delText xml:space="preserve">During </w:delText>
        </w:r>
      </w:del>
      <w:ins w:id="410" w:author="Bill Pine [2]" w:date="2021-04-11T09:56:00Z">
        <w:r w:rsidR="007330AB">
          <w:t xml:space="preserve">For </w:t>
        </w:r>
      </w:ins>
      <w:del w:id="411" w:author="Bill Pine [2]" w:date="2021-04-11T09:56:00Z">
        <w:r w:rsidDel="007330AB">
          <w:delText xml:space="preserve">this </w:delText>
        </w:r>
      </w:del>
      <w:ins w:id="412" w:author="Bill Pine [2]" w:date="2021-04-11T09:56:00Z">
        <w:r w:rsidR="007330AB">
          <w:t xml:space="preserve">these </w:t>
        </w:r>
      </w:ins>
      <w:del w:id="413" w:author="Bill Pine [2]" w:date="2021-04-11T09:56:00Z">
        <w:r w:rsidDel="007330AB">
          <w:delText>analysis</w:delText>
        </w:r>
      </w:del>
      <w:ins w:id="414" w:author="Bill Pine [2]" w:date="2021-04-11T09:56:00Z">
        <w:r w:rsidR="007330AB">
          <w:t>analyses</w:t>
        </w:r>
      </w:ins>
      <w:r>
        <w:t xml:space="preserve">, the </w:t>
      </w:r>
      <w:r w:rsidR="00017799">
        <w:t>primar</w:t>
      </w:r>
      <w:commentRangeStart w:id="415"/>
      <w:r w:rsidR="00017799">
        <w:t>y</w:t>
      </w:r>
      <w:r>
        <w:t xml:space="preserve"> source of error </w:t>
      </w:r>
      <w:commentRangeEnd w:id="415"/>
      <w:r w:rsidR="007330AB">
        <w:rPr>
          <w:rStyle w:val="CommentReference"/>
          <w:rFonts w:eastAsia="Times New Roman" w:cs="Times New Roman"/>
        </w:rPr>
        <w:commentReference w:id="415"/>
      </w:r>
      <w:r>
        <w:t xml:space="preserve">arises with the missing imagery years 2007- 2008 and 2011- 2012. If those missing years were available for analysis, it </w:t>
      </w:r>
      <w:del w:id="416" w:author="Bill Pine [2]" w:date="2021-04-11T09:56:00Z">
        <w:r w:rsidDel="007330AB">
          <w:delText xml:space="preserve">would </w:delText>
        </w:r>
      </w:del>
      <w:ins w:id="417" w:author="Bill Pine [2]" w:date="2021-04-11T09:56:00Z">
        <w:r w:rsidR="007330AB">
          <w:t>may provide important information to assist with interpreting the true erosion differences between these two time periods</w:t>
        </w:r>
      </w:ins>
      <w:del w:id="418" w:author="Bill Pine [2]" w:date="2021-04-11T09:57:00Z">
        <w:r w:rsidDel="007330AB">
          <w:delText>provide a closer interpretation of the true erosion differences between the two 12 to 13-year time periods</w:delText>
        </w:r>
      </w:del>
      <w:r>
        <w:t>. Since our study site is uninhabited, remote</w:t>
      </w:r>
      <w:r w:rsidR="00017799">
        <w:t>,</w:t>
      </w:r>
      <w:r>
        <w:t xml:space="preserve"> and not a tourist destination, it is not surprising to see that NAIP is not contracted to fly over this area every year. Another source for possible errors i</w:t>
      </w:r>
      <w:r w:rsidR="00017799">
        <w:t>n</w:t>
      </w:r>
      <w:r>
        <w:t xml:space="preserve"> the individual digitization of each shoreline due to user errors. Since the available imagery was used </w:t>
      </w:r>
      <w:r w:rsidR="00017799">
        <w:t>for digitizing</w:t>
      </w:r>
      <w:r>
        <w:t xml:space="preserve"> the years’ shoreline, the digitization of each shoreline may differ from user to user. In this study</w:t>
      </w:r>
      <w:r w:rsidR="00017799">
        <w:t>,</w:t>
      </w:r>
      <w:r>
        <w:t xml:space="preserve"> only one person digitized each shoreline to reduce this error. The resolution of each image was at least 1-meter resolution, which may be considered “high” resolution </w:t>
      </w:r>
      <w:r w:rsidR="00017799">
        <w:t>compared</w:t>
      </w:r>
      <w:r>
        <w:t xml:space="preserve"> to 30-meter resolution from Landsat 7 and 8 (Fisher et al., 2018), where Landsat imagery may also </w:t>
      </w:r>
      <w:r>
        <w:lastRenderedPageBreak/>
        <w:t>be used for analysis. The higher the resolution is, the more likely the digitized shorelines are accurate.</w:t>
      </w:r>
    </w:p>
    <w:p w14:paraId="1115FAFF" w14:textId="77093D02" w:rsidR="009E6918" w:rsidRDefault="009E6918" w:rsidP="009E6918">
      <w:pPr>
        <w:pStyle w:val="006BodyText"/>
      </w:pPr>
      <w:r>
        <w:t xml:space="preserve">The prediction models are based on a linear regression rate calculated by DSAS using a Kalman filter (Kalman, 1960). The Kalman filter conducts an analysis to minimize the error between the observed and modeled shoreline position to develop the forecast where the rate and uncertainties are considered (Long &amp; Plant, 2012). Our prediction models project that more shoreline erosion is expected (Figure 3-12). This model predicts that shoreline erosion is expected to continue in future years based on observed </w:t>
      </w:r>
      <w:r w:rsidR="00017799">
        <w:t>erosion patterns</w:t>
      </w:r>
      <w:r>
        <w:t xml:space="preserve">. This prediction assumes that whatever mechanisms </w:t>
      </w:r>
      <w:r w:rsidR="00017799">
        <w:t>driving the observed shoreline loss (SLR, erosion from storm events) are</w:t>
      </w:r>
      <w:r>
        <w:t xml:space="preserve"> likely to continue in the future. Under </w:t>
      </w:r>
      <w:r w:rsidR="00017799">
        <w:t>various</w:t>
      </w:r>
      <w:r>
        <w:t xml:space="preserve"> climate change scenarios</w:t>
      </w:r>
      <w:r w:rsidR="00017799">
        <w:t>,</w:t>
      </w:r>
      <w:r>
        <w:t xml:space="preserve"> storm events are predicted to increase in severity and possibly frequency</w:t>
      </w:r>
      <w:r w:rsidR="00B42C5D">
        <w:t xml:space="preserve"> (Knutson et al., 2020)</w:t>
      </w:r>
      <w:r w:rsidR="00017799">
        <w:t>,</w:t>
      </w:r>
      <w:r>
        <w:t xml:space="preserve"> </w:t>
      </w:r>
      <w:r w:rsidR="00017799">
        <w:t>altering</w:t>
      </w:r>
      <w:r>
        <w:t xml:space="preserve"> the rate of erosion.</w:t>
      </w:r>
    </w:p>
    <w:p w14:paraId="134AD36B" w14:textId="0B543DA3" w:rsidR="009E6918" w:rsidRDefault="009E6918" w:rsidP="009E6918">
      <w:pPr>
        <w:pStyle w:val="006BodyText"/>
      </w:pPr>
      <w:r>
        <w:t>Sea level rise may be the domina</w:t>
      </w:r>
      <w:r w:rsidR="00017799">
        <w:t>nt</w:t>
      </w:r>
      <w:r>
        <w:t xml:space="preserve"> feature driving changes in shoreline features along Deer Island. While erosion and accretion </w:t>
      </w:r>
      <w:r w:rsidR="00017799">
        <w:t>are</w:t>
      </w:r>
      <w:r>
        <w:t xml:space="preserve"> </w:t>
      </w:r>
      <w:r w:rsidR="00017799">
        <w:t>indeed</w:t>
      </w:r>
      <w:r>
        <w:t xml:space="preserve"> occurring</w:t>
      </w:r>
      <w:r w:rsidR="00017799">
        <w:t>,</w:t>
      </w:r>
      <w:r>
        <w:t xml:space="preserve"> sea level has been monitored in Cedar Key for more than 100 years (NOAA station 8727520, https://tidesandcurrents.noaa.gov/sltrends/sltrends_station.shtml?id=8727520) and the long-term sea</w:t>
      </w:r>
      <w:r w:rsidR="00017799">
        <w:t>-</w:t>
      </w:r>
      <w:r>
        <w:t>level rise is about 2.23 mm/yr. This rate has shown an increase since 2010 (https://tidesandcurrents.noaa.gov/sltrends/sltrends_station.shtml?id=8727520)</w:t>
      </w:r>
      <w:r w:rsidR="00017799">
        <w:t>,</w:t>
      </w:r>
      <w:r>
        <w:t xml:space="preserve"> and an increasing rate of SLR would likely lead to an increased rate of shoreline inundation and loss.</w:t>
      </w:r>
    </w:p>
    <w:p w14:paraId="47C328E4" w14:textId="37E32D72" w:rsidR="00313524" w:rsidRDefault="009E6918" w:rsidP="009E6918">
      <w:pPr>
        <w:pStyle w:val="006BodyText"/>
        <w:rPr>
          <w:rFonts w:cs="Times New Roman"/>
        </w:rPr>
      </w:pPr>
      <w:r>
        <w:t xml:space="preserve">This study has revealed brief historical trends of coastal evolution along an undeveloped sandy shoreline. The shoreline statistics revealed greater meters of </w:t>
      </w:r>
      <w:r>
        <w:lastRenderedPageBreak/>
        <w:t xml:space="preserve">erosion during the first-time frame 1994-2007, possibly due to a </w:t>
      </w:r>
      <w:r w:rsidR="00017799">
        <w:t>significant</w:t>
      </w:r>
      <w:r>
        <w:t xml:space="preserve"> hurricane impact. Storm and storm clusters may significantly impact barrier island morphology in this area with direct </w:t>
      </w:r>
      <w:proofErr w:type="spellStart"/>
      <w:r>
        <w:t>stormwind</w:t>
      </w:r>
      <w:proofErr w:type="spellEnd"/>
      <w:r>
        <w:t xml:space="preserve"> and tide impacts along with changes to wave energy. Changes in the frequency of storms may contribute to numerous changes to the low energy waves described in our study site. Long</w:t>
      </w:r>
      <w:r w:rsidR="00017799">
        <w:t>-</w:t>
      </w:r>
      <w:r>
        <w:t>term sea-level rise and sediment supply are considered major factors that stimulate shoreline erosion and accretion (Sankar et al., 2018). This research has demonstrated that sandy shorelines in this area may be susceptible to more erosion than accretion due to the factors mentioned, which may ultimately lead to multidecadal shoreline loss.</w:t>
      </w:r>
    </w:p>
    <w:p w14:paraId="0B5FE4E9" w14:textId="77777777" w:rsidR="007A2D00" w:rsidRDefault="007A2D00" w:rsidP="007A2D00">
      <w:pPr>
        <w:pStyle w:val="006BodyText"/>
      </w:pPr>
    </w:p>
    <w:p w14:paraId="25048D0B" w14:textId="77777777" w:rsidR="00313524" w:rsidRDefault="00313524" w:rsidP="00313524">
      <w:pPr>
        <w:pStyle w:val="006BodyText"/>
        <w:sectPr w:rsidR="00313524" w:rsidSect="009C588B">
          <w:footnotePr>
            <w:numRestart w:val="eachSect"/>
          </w:footnotePr>
          <w:pgSz w:w="12240" w:h="15840"/>
          <w:pgMar w:top="1440" w:right="1440" w:bottom="1440" w:left="1440" w:header="720" w:footer="720" w:gutter="0"/>
          <w:cols w:space="720"/>
          <w:docGrid w:linePitch="360"/>
        </w:sectPr>
      </w:pPr>
    </w:p>
    <w:p w14:paraId="160D46EF" w14:textId="0ED0E740" w:rsidR="005E04A7" w:rsidRDefault="005E04A7" w:rsidP="00313524">
      <w:r>
        <w:rPr>
          <w:noProof/>
        </w:rPr>
        <w:lastRenderedPageBreak/>
        <w:drawing>
          <wp:anchor distT="0" distB="0" distL="114300" distR="114300" simplePos="0" relativeHeight="251717120" behindDoc="0" locked="0" layoutInCell="1" allowOverlap="1" wp14:anchorId="62246BEF" wp14:editId="453ED4C0">
            <wp:simplePos x="0" y="0"/>
            <wp:positionH relativeFrom="column">
              <wp:posOffset>-73152</wp:posOffset>
            </wp:positionH>
            <wp:positionV relativeFrom="paragraph">
              <wp:posOffset>585</wp:posOffset>
            </wp:positionV>
            <wp:extent cx="5943600" cy="59436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D25E64" w14:textId="10A8B27F" w:rsidR="00313524" w:rsidRPr="00D45B59" w:rsidRDefault="005E04A7" w:rsidP="00C31173">
      <w:pPr>
        <w:pStyle w:val="014FigureCaption"/>
      </w:pPr>
      <w:bookmarkStart w:id="419" w:name="_Toc66280345"/>
      <w:r w:rsidRPr="00D45B59">
        <w:t xml:space="preserve">Figure 3-1.  </w:t>
      </w:r>
      <w:r w:rsidR="0058272A" w:rsidRPr="00D45B59">
        <w:t>A) Map of Florida with Dixie, Franklin</w:t>
      </w:r>
      <w:r w:rsidR="005D2FFD">
        <w:t>,</w:t>
      </w:r>
      <w:r w:rsidR="0058272A" w:rsidRPr="00D45B59">
        <w:t xml:space="preserve"> and Taylor counties identified along the Suwannee River</w:t>
      </w:r>
      <w:r w:rsidR="00D45B59" w:rsidRPr="00D45B59">
        <w:t>; B</w:t>
      </w:r>
      <w:r w:rsidR="0058272A" w:rsidRPr="00D45B59">
        <w:t xml:space="preserve">) </w:t>
      </w:r>
      <w:r w:rsidR="00D45B59" w:rsidRPr="00D45B59">
        <w:t xml:space="preserve">Zoomed in map of </w:t>
      </w:r>
      <w:r w:rsidR="005D2FFD">
        <w:t xml:space="preserve">the </w:t>
      </w:r>
      <w:r w:rsidR="00D45B59" w:rsidRPr="00D45B59">
        <w:t xml:space="preserve">study area with Dixie, Franklin and Taylor counties identified along the Suwannee River; C) </w:t>
      </w:r>
      <w:r w:rsidR="00A01D27">
        <w:t>P</w:t>
      </w:r>
      <w:r w:rsidRPr="00D45B59">
        <w:t>rojection</w:t>
      </w:r>
      <w:r w:rsidR="00D45B59" w:rsidRPr="00D45B59">
        <w:t xml:space="preserve"> human population</w:t>
      </w:r>
      <w:r w:rsidRPr="00D45B59">
        <w:t xml:space="preserve"> data </w:t>
      </w:r>
      <w:r w:rsidR="002F51AF">
        <w:t>for</w:t>
      </w:r>
      <w:r w:rsidRPr="00D45B59">
        <w:t xml:space="preserve"> </w:t>
      </w:r>
      <w:r w:rsidR="00D45B59" w:rsidRPr="00D45B59">
        <w:t>Dixie, Franklin and Taylor counties 1990</w:t>
      </w:r>
      <w:r w:rsidRPr="00D45B59">
        <w:t>-204</w:t>
      </w:r>
      <w:r w:rsidR="00D45B59" w:rsidRPr="00D45B59">
        <w:t>5</w:t>
      </w:r>
      <w:r w:rsidR="00D45B59">
        <w:t xml:space="preserve"> (</w:t>
      </w:r>
      <w:r w:rsidR="00D45B59" w:rsidRPr="00D45B59">
        <w:t>Bureau of Economic and Business Research</w:t>
      </w:r>
      <w:r w:rsidR="00D45B59">
        <w:t>, 202</w:t>
      </w:r>
      <w:r w:rsidR="000A783D">
        <w:t>1</w:t>
      </w:r>
      <w:r w:rsidR="00D45B59">
        <w:t>)</w:t>
      </w:r>
      <w:bookmarkEnd w:id="419"/>
    </w:p>
    <w:p w14:paraId="0A090E5D" w14:textId="1861006E" w:rsidR="00EB05BF" w:rsidRDefault="00EB05BF" w:rsidP="00902C67">
      <w:pPr>
        <w:pStyle w:val="014FigureCaption"/>
        <w:ind w:left="0" w:firstLine="0"/>
      </w:pPr>
      <w:bookmarkStart w:id="420" w:name="_Toc62479513"/>
      <w:bookmarkStart w:id="421" w:name="_Toc63171862"/>
      <w:bookmarkStart w:id="422" w:name="_Toc63347618"/>
      <w:bookmarkStart w:id="423" w:name="_Toc63416092"/>
      <w:bookmarkStart w:id="424" w:name="_Toc64018184"/>
      <w:bookmarkStart w:id="425" w:name="_Toc66280346"/>
      <w:r w:rsidRPr="00C109C3">
        <w:rPr>
          <w:rFonts w:ascii="Times New Roman" w:hAnsi="Times New Roman"/>
          <w:noProof/>
        </w:rPr>
        <w:lastRenderedPageBreak/>
        <w:drawing>
          <wp:anchor distT="0" distB="0" distL="114300" distR="114300" simplePos="0" relativeHeight="251698688" behindDoc="0" locked="0" layoutInCell="1" allowOverlap="1" wp14:anchorId="0EEFE1CA" wp14:editId="4AA11BB6">
            <wp:simplePos x="0" y="0"/>
            <wp:positionH relativeFrom="margin">
              <wp:posOffset>-635</wp:posOffset>
            </wp:positionH>
            <wp:positionV relativeFrom="paragraph">
              <wp:posOffset>454</wp:posOffset>
            </wp:positionV>
            <wp:extent cx="5956935" cy="1691640"/>
            <wp:effectExtent l="0" t="0" r="5715"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BEBA8EAE-BF5A-486C-A8C5-ECC9F3942E4B}">
                          <a14:imgProps xmlns:a14="http://schemas.microsoft.com/office/drawing/2010/main">
                            <a14:imgLayer r:embed="rId34">
                              <a14:imgEffect>
                                <a14:saturation sat="0"/>
                              </a14:imgEffect>
                              <a14:imgEffect>
                                <a14:brightnessContrast bright="1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5956935" cy="1691640"/>
                    </a:xfrm>
                    <a:prstGeom prst="rect">
                      <a:avLst/>
                    </a:prstGeom>
                    <a:noFill/>
                  </pic:spPr>
                </pic:pic>
              </a:graphicData>
            </a:graphic>
            <wp14:sizeRelH relativeFrom="page">
              <wp14:pctWidth>0</wp14:pctWidth>
            </wp14:sizeRelH>
            <wp14:sizeRelV relativeFrom="page">
              <wp14:pctHeight>0</wp14:pctHeight>
            </wp14:sizeRelV>
          </wp:anchor>
        </w:drawing>
      </w:r>
      <w:bookmarkEnd w:id="420"/>
      <w:bookmarkEnd w:id="421"/>
      <w:bookmarkEnd w:id="422"/>
      <w:bookmarkEnd w:id="423"/>
      <w:bookmarkEnd w:id="424"/>
      <w:bookmarkEnd w:id="425"/>
    </w:p>
    <w:p w14:paraId="5D9895CB" w14:textId="22EB00C4" w:rsidR="00EB05BF" w:rsidRDefault="00EB05BF" w:rsidP="00EB05BF">
      <w:pPr>
        <w:pStyle w:val="014FigureCaption"/>
      </w:pPr>
      <w:bookmarkStart w:id="426" w:name="_Toc66280347"/>
      <w:r w:rsidRPr="00EB05BF">
        <w:t>Figure 3-</w:t>
      </w:r>
      <w:r w:rsidR="00064241">
        <w:t>2</w:t>
      </w:r>
      <w:r w:rsidRPr="00EB05BF">
        <w:t xml:space="preserve">.  Island degradation of Derrick Key in the Cedar Keys, Florida from 1982 (left) to 2016 (right), </w:t>
      </w:r>
      <w:sdt>
        <w:sdtPr>
          <w:tag w:val="MENDELEY_CITATION_dde93e18-a26c-4b85-8735-97dc53eaa71c"/>
          <w:id w:val="1297566206"/>
          <w:placeholder>
            <w:docPart w:val="B2C86587803544879652FB5A7B157EBE"/>
          </w:placeholder>
        </w:sdtPr>
        <w:sdtEndPr/>
        <w:sdtContent>
          <w:r w:rsidRPr="00EB05BF">
            <w:t>(Vitale, 2019)</w:t>
          </w:r>
          <w:r w:rsidR="00A91235">
            <w:t>.</w:t>
          </w:r>
        </w:sdtContent>
      </w:sdt>
      <w:bookmarkEnd w:id="426"/>
    </w:p>
    <w:p w14:paraId="35712873" w14:textId="2550CFEF" w:rsidR="00EB05BF" w:rsidRDefault="00EB05BF" w:rsidP="00EB05BF">
      <w:r w:rsidRPr="00C109C3">
        <w:rPr>
          <w:rFonts w:ascii="Times New Roman" w:hAnsi="Times New Roman"/>
          <w:noProof/>
        </w:rPr>
        <w:drawing>
          <wp:anchor distT="0" distB="0" distL="114300" distR="114300" simplePos="0" relativeHeight="251699712" behindDoc="0" locked="0" layoutInCell="1" allowOverlap="1" wp14:anchorId="5BCFDD97" wp14:editId="6A8024D1">
            <wp:simplePos x="0" y="0"/>
            <wp:positionH relativeFrom="margin">
              <wp:align>right</wp:align>
            </wp:positionH>
            <wp:positionV relativeFrom="paragraph">
              <wp:posOffset>185</wp:posOffset>
            </wp:positionV>
            <wp:extent cx="5943600" cy="42017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4153A" w14:textId="0FC590F3" w:rsidR="00EB05BF" w:rsidRDefault="00EB05BF" w:rsidP="00EB05BF">
      <w:pPr>
        <w:pStyle w:val="014FigureCaption"/>
      </w:pPr>
      <w:bookmarkStart w:id="427" w:name="_Toc66280348"/>
      <w:r w:rsidRPr="00EB05BF">
        <w:t>Figure 3-</w:t>
      </w:r>
      <w:r w:rsidR="00064241">
        <w:t>3</w:t>
      </w:r>
      <w:r w:rsidRPr="00EB05BF">
        <w:t xml:space="preserve">.  </w:t>
      </w:r>
      <w:r w:rsidRPr="00C109C3">
        <w:t xml:space="preserve">Location of Deer Island, Florida. A) Map of the entire state of Florida; B) Zoomed </w:t>
      </w:r>
      <w:r w:rsidR="0081628E">
        <w:t xml:space="preserve">in </w:t>
      </w:r>
      <w:r w:rsidRPr="00C109C3">
        <w:t>study site; C) Zoomed into map scale of 0.03 to Deer Island with a scale bar in kilometers. Shoreline shapefile downloaded at my.fwc.com, (</w:t>
      </w:r>
      <w:r w:rsidR="0081628E">
        <w:t xml:space="preserve">Original source map scale </w:t>
      </w:r>
      <w:r w:rsidRPr="00C109C3">
        <w:t>1</w:t>
      </w:r>
      <w:r w:rsidR="0081628E">
        <w:t>:</w:t>
      </w:r>
      <w:r w:rsidRPr="00C109C3">
        <w:t xml:space="preserve"> 2,000,000 Scale, and digitized in 2017).</w:t>
      </w:r>
      <w:bookmarkEnd w:id="427"/>
    </w:p>
    <w:p w14:paraId="0E414780" w14:textId="2293CCC5" w:rsidR="0035198E" w:rsidRPr="0035198E" w:rsidRDefault="0035198E" w:rsidP="0035198E">
      <w:pPr>
        <w:pStyle w:val="014FigureCaption"/>
      </w:pPr>
      <w:r>
        <w:br w:type="page"/>
      </w:r>
    </w:p>
    <w:p w14:paraId="7D84D746" w14:textId="43324B22" w:rsidR="00E751C7" w:rsidRDefault="00880E6B" w:rsidP="00EB05BF">
      <w:r w:rsidRPr="00C109C3">
        <w:rPr>
          <w:rFonts w:ascii="Times New Roman" w:hAnsi="Times New Roman"/>
          <w:noProof/>
        </w:rPr>
        <w:lastRenderedPageBreak/>
        <w:drawing>
          <wp:anchor distT="0" distB="0" distL="114300" distR="114300" simplePos="0" relativeHeight="251701760" behindDoc="0" locked="0" layoutInCell="1" allowOverlap="1" wp14:anchorId="1DCF2C08" wp14:editId="28403B5E">
            <wp:simplePos x="0" y="0"/>
            <wp:positionH relativeFrom="margin">
              <wp:align>left</wp:align>
            </wp:positionH>
            <wp:positionV relativeFrom="paragraph">
              <wp:posOffset>244</wp:posOffset>
            </wp:positionV>
            <wp:extent cx="5104765" cy="3329305"/>
            <wp:effectExtent l="0" t="0" r="635"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04765" cy="3329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C95186" w14:textId="1A8B38DB" w:rsidR="00880E6B" w:rsidRPr="006256D2" w:rsidRDefault="00880E6B" w:rsidP="00880E6B">
      <w:pPr>
        <w:pStyle w:val="014FigureCaption"/>
        <w:rPr>
          <w:rFonts w:cs="Arial"/>
        </w:rPr>
      </w:pPr>
      <w:bookmarkStart w:id="428" w:name="_Toc66280349"/>
      <w:r w:rsidRPr="000E384F">
        <w:t>Figure 3-</w:t>
      </w:r>
      <w:r w:rsidR="00902C67">
        <w:t>4</w:t>
      </w:r>
      <w:r w:rsidRPr="000E384F">
        <w:t>.  Example of DSAS transect casting (</w:t>
      </w:r>
      <w:hyperlink r:id="rId37" w:anchor="qt-science_center_objects" w:history="1">
        <w:r w:rsidRPr="000E384F">
          <w:t>https://www.usgs.gov/centers/whcmsc/science/digital-shoreline-analysis-system-dsas?qt-science_center_objects=0#qt-science_center_objects</w:t>
        </w:r>
      </w:hyperlink>
      <w:r w:rsidRPr="006256D2">
        <w:rPr>
          <w:rFonts w:cs="Arial"/>
        </w:rPr>
        <w:t>)</w:t>
      </w:r>
      <w:bookmarkEnd w:id="428"/>
    </w:p>
    <w:p w14:paraId="4E7699AD" w14:textId="7DE97FEC" w:rsidR="00880E6B" w:rsidRDefault="00500C3A" w:rsidP="00EB05BF">
      <w:r w:rsidRPr="00C109C3">
        <w:rPr>
          <w:rFonts w:ascii="Times New Roman" w:hAnsi="Times New Roman"/>
          <w:noProof/>
        </w:rPr>
        <w:lastRenderedPageBreak/>
        <w:drawing>
          <wp:anchor distT="0" distB="0" distL="114300" distR="114300" simplePos="0" relativeHeight="251720192" behindDoc="0" locked="0" layoutInCell="1" allowOverlap="1" wp14:anchorId="62F28431" wp14:editId="28DA79CB">
            <wp:simplePos x="0" y="0"/>
            <wp:positionH relativeFrom="margin">
              <wp:align>right</wp:align>
            </wp:positionH>
            <wp:positionV relativeFrom="paragraph">
              <wp:posOffset>0</wp:posOffset>
            </wp:positionV>
            <wp:extent cx="5767070" cy="4556760"/>
            <wp:effectExtent l="0" t="0" r="508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8">
                      <a:extLst>
                        <a:ext uri="{28A0092B-C50C-407E-A947-70E740481C1C}">
                          <a14:useLocalDpi xmlns:a14="http://schemas.microsoft.com/office/drawing/2010/main" val="0"/>
                        </a:ext>
                      </a:extLst>
                    </a:blip>
                    <a:srcRect l="1831" t="326" r="3419" b="-326"/>
                    <a:stretch/>
                  </pic:blipFill>
                  <pic:spPr bwMode="auto">
                    <a:xfrm>
                      <a:off x="0" y="0"/>
                      <a:ext cx="5767070" cy="4556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E5E33A" w14:textId="763948F6" w:rsidR="007F360D" w:rsidRPr="007F360D" w:rsidRDefault="00500C3A" w:rsidP="007F360D">
      <w:pPr>
        <w:pStyle w:val="014FigureCaption"/>
      </w:pPr>
      <w:bookmarkStart w:id="429" w:name="_Toc66280350"/>
      <w:r>
        <w:t>Figure 3-</w:t>
      </w:r>
      <w:r w:rsidR="00902C67">
        <w:t>5</w:t>
      </w:r>
      <w:r>
        <w:t xml:space="preserve">.  </w:t>
      </w:r>
      <w:r w:rsidRPr="00C109C3">
        <w:t>DSAS components and operational workflow</w:t>
      </w:r>
      <w:r w:rsidR="00902C67">
        <w:t xml:space="preserve"> (</w:t>
      </w:r>
      <w:r w:rsidR="00902C67" w:rsidRPr="00DB3AC7">
        <w:t>“Digital Shoreline Analysis System (DSAS) Version 5.0 User Guide.”</w:t>
      </w:r>
      <w:r w:rsidR="00902C67">
        <w:t>, 2021).</w:t>
      </w:r>
      <w:bookmarkEnd w:id="429"/>
      <w:r w:rsidR="007F360D" w:rsidRPr="007F360D">
        <w:t xml:space="preserve"> </w:t>
      </w:r>
      <w:r w:rsidR="007F360D">
        <w:br w:type="page"/>
      </w:r>
    </w:p>
    <w:p w14:paraId="3745FDA4" w14:textId="205F1611" w:rsidR="007F360D" w:rsidRDefault="007F360D" w:rsidP="007F360D">
      <w:pPr>
        <w:pStyle w:val="014FigureCaption"/>
        <w:ind w:left="0" w:firstLine="0"/>
      </w:pPr>
      <w:bookmarkStart w:id="430" w:name="_Toc66280351"/>
      <w:r>
        <w:rPr>
          <w:noProof/>
        </w:rPr>
        <w:lastRenderedPageBreak/>
        <w:drawing>
          <wp:anchor distT="0" distB="0" distL="114300" distR="114300" simplePos="0" relativeHeight="251760128" behindDoc="0" locked="0" layoutInCell="1" allowOverlap="1" wp14:anchorId="00EA74FA" wp14:editId="48D14C0B">
            <wp:simplePos x="0" y="0"/>
            <wp:positionH relativeFrom="margin">
              <wp:align>right</wp:align>
            </wp:positionH>
            <wp:positionV relativeFrom="paragraph">
              <wp:posOffset>48</wp:posOffset>
            </wp:positionV>
            <wp:extent cx="5944235" cy="3846830"/>
            <wp:effectExtent l="0" t="0" r="0" b="127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4235" cy="3846830"/>
                    </a:xfrm>
                    <a:prstGeom prst="rect">
                      <a:avLst/>
                    </a:prstGeom>
                    <a:noFill/>
                  </pic:spPr>
                </pic:pic>
              </a:graphicData>
            </a:graphic>
            <wp14:sizeRelH relativeFrom="page">
              <wp14:pctWidth>0</wp14:pctWidth>
            </wp14:sizeRelH>
            <wp14:sizeRelV relativeFrom="page">
              <wp14:pctHeight>0</wp14:pctHeight>
            </wp14:sizeRelV>
          </wp:anchor>
        </w:drawing>
      </w:r>
      <w:bookmarkEnd w:id="430"/>
    </w:p>
    <w:p w14:paraId="77E3AE26" w14:textId="34CDC422" w:rsidR="007F360D" w:rsidRDefault="007F360D" w:rsidP="007F360D">
      <w:pPr>
        <w:pStyle w:val="014FigureCaption"/>
      </w:pPr>
      <w:bookmarkStart w:id="431" w:name="_Toc66280352"/>
      <w:r>
        <w:t>Figure 3-6.  Observing the NAIP aerial photographs, in the same scale (1:3,000) and the same projection (NAD 1983 UTM, Zone 17N). A) consists of the 1994 aerial imagery and was taken on a day with a max wind speed of 19.31 KPH and a median river discharge of 274.9 (m</w:t>
      </w:r>
      <w:r w:rsidRPr="00CB2126">
        <w:rPr>
          <w:vertAlign w:val="superscript"/>
        </w:rPr>
        <w:t>3/s</w:t>
      </w:r>
      <w:r>
        <w:t>) (Table 3-1). B) consists of the 2019 aerial imagery aerial imagery and was taken on a day with a max wind speed of 11.27 KPH and a median river discharge of 146.9 (m</w:t>
      </w:r>
      <w:r w:rsidRPr="00CB2126">
        <w:rPr>
          <w:vertAlign w:val="superscript"/>
        </w:rPr>
        <w:t>3/s</w:t>
      </w:r>
      <w:r>
        <w:t>) (Table 3-1).</w:t>
      </w:r>
      <w:bookmarkEnd w:id="431"/>
    </w:p>
    <w:p w14:paraId="61918EFC" w14:textId="0829923F" w:rsidR="007F360D" w:rsidRPr="007F360D" w:rsidRDefault="007F360D" w:rsidP="007F360D">
      <w:pPr>
        <w:pStyle w:val="014FigureCaption"/>
      </w:pPr>
      <w:r>
        <w:br w:type="page"/>
      </w:r>
    </w:p>
    <w:p w14:paraId="0D0C44CD" w14:textId="14E73C47" w:rsidR="00D21284" w:rsidRDefault="00ED14A2" w:rsidP="00D21284">
      <w:r>
        <w:rPr>
          <w:noProof/>
        </w:rPr>
        <w:lastRenderedPageBreak/>
        <w:drawing>
          <wp:anchor distT="0" distB="0" distL="114300" distR="114300" simplePos="0" relativeHeight="251749888" behindDoc="0" locked="0" layoutInCell="1" allowOverlap="1" wp14:anchorId="4285599E" wp14:editId="59F92A75">
            <wp:simplePos x="0" y="0"/>
            <wp:positionH relativeFrom="margin">
              <wp:align>right</wp:align>
            </wp:positionH>
            <wp:positionV relativeFrom="paragraph">
              <wp:posOffset>0</wp:posOffset>
            </wp:positionV>
            <wp:extent cx="2938145" cy="37998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38145" cy="3799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864" behindDoc="0" locked="0" layoutInCell="1" allowOverlap="1" wp14:anchorId="6433D3C7" wp14:editId="4612D70E">
            <wp:simplePos x="0" y="0"/>
            <wp:positionH relativeFrom="margin">
              <wp:align>left</wp:align>
            </wp:positionH>
            <wp:positionV relativeFrom="paragraph">
              <wp:posOffset>290</wp:posOffset>
            </wp:positionV>
            <wp:extent cx="2933065" cy="3794125"/>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3283" cy="38071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9B738E" w14:textId="3F8085BD" w:rsidR="006B1358" w:rsidRDefault="00D21284" w:rsidP="005A43CE">
      <w:pPr>
        <w:pStyle w:val="014FigureCaption"/>
      </w:pPr>
      <w:bookmarkStart w:id="432" w:name="_Toc66280353"/>
      <w:r>
        <w:t>Figure 3-</w:t>
      </w:r>
      <w:r w:rsidR="007F360D">
        <w:t>7</w:t>
      </w:r>
      <w:r>
        <w:t xml:space="preserve">.  </w:t>
      </w:r>
      <w:r w:rsidRPr="00C109C3">
        <w:t>Results of</w:t>
      </w:r>
      <w:r w:rsidR="00936369">
        <w:t xml:space="preserve"> DSAS calculations for years 1994 to 2007. A)</w:t>
      </w:r>
      <w:r w:rsidRPr="00C109C3">
        <w:t xml:space="preserve"> Linear Regression Rates</w:t>
      </w:r>
      <w:r w:rsidR="00936369">
        <w:t xml:space="preserve"> model (in </w:t>
      </w:r>
      <w:r w:rsidR="0008135D">
        <w:t>m/yr</w:t>
      </w:r>
      <w:r w:rsidR="00936369">
        <w:t xml:space="preserve">) displaying transects which colors correspond to Figure 3-7, A. The transects (n= 82) display where along the shoreline erosion and accretion has been detected. B) </w:t>
      </w:r>
      <w:r w:rsidRPr="00C109C3">
        <w:t xml:space="preserve">Net Shoreline </w:t>
      </w:r>
      <w:r w:rsidR="00936369">
        <w:t>model (in meters) displaying transects which colors correspond to Figure 3-7, B. The transects display where along the shoreline erosion and accretion has been detected</w:t>
      </w:r>
      <w:r w:rsidRPr="00C109C3">
        <w:t>.</w:t>
      </w:r>
      <w:r w:rsidR="00F55A28">
        <w:t xml:space="preserve"> The shorelines (green) include digitized shorelines for </w:t>
      </w:r>
      <w:r w:rsidR="004D30F6">
        <w:t xml:space="preserve">the </w:t>
      </w:r>
      <w:r w:rsidR="00F55A28">
        <w:t>years 1994 to 2007 in this figure.</w:t>
      </w:r>
      <w:bookmarkEnd w:id="432"/>
    </w:p>
    <w:p w14:paraId="71E926EF" w14:textId="77777777" w:rsidR="00AD44A4" w:rsidRPr="0035198E" w:rsidRDefault="00AD44A4" w:rsidP="00AD44A4">
      <w:pPr>
        <w:pStyle w:val="014FigureCaption"/>
      </w:pPr>
      <w:r>
        <w:br w:type="page"/>
      </w:r>
    </w:p>
    <w:p w14:paraId="561F2545" w14:textId="2F3F936C" w:rsidR="0077179C" w:rsidRPr="006B1358" w:rsidRDefault="00AD44A4" w:rsidP="006B1358">
      <w:r>
        <w:rPr>
          <w:noProof/>
        </w:rPr>
        <w:lastRenderedPageBreak/>
        <w:drawing>
          <wp:anchor distT="0" distB="0" distL="114300" distR="114300" simplePos="0" relativeHeight="251745792" behindDoc="0" locked="0" layoutInCell="1" allowOverlap="1" wp14:anchorId="119C506E" wp14:editId="7A411E97">
            <wp:simplePos x="0" y="0"/>
            <wp:positionH relativeFrom="margin">
              <wp:align>left</wp:align>
            </wp:positionH>
            <wp:positionV relativeFrom="paragraph">
              <wp:posOffset>531</wp:posOffset>
            </wp:positionV>
            <wp:extent cx="4017010" cy="6701790"/>
            <wp:effectExtent l="0" t="0" r="254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17010" cy="6701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850198" w14:textId="67C65A3B" w:rsidR="00AD654C" w:rsidRPr="004236B7" w:rsidRDefault="006B1358" w:rsidP="004236B7">
      <w:pPr>
        <w:pStyle w:val="014FigureCaption"/>
      </w:pPr>
      <w:bookmarkStart w:id="433" w:name="_Toc66280354"/>
      <w:r>
        <w:t>Figure 3-</w:t>
      </w:r>
      <w:r w:rsidR="007F360D">
        <w:t>8</w:t>
      </w:r>
      <w:r>
        <w:t xml:space="preserve">.  </w:t>
      </w:r>
      <w:r w:rsidR="00CC1A19">
        <w:t xml:space="preserve">Figure of the </w:t>
      </w:r>
      <w:r w:rsidR="00580EB9">
        <w:t>DSAS statistics for years 1994 to 2007, A) LRR results for the transects counted of each of the bins calculated for erosion and accretion in meters, the negative x-values are erosion in meters</w:t>
      </w:r>
      <w:r w:rsidR="004D30F6">
        <w:t>,</w:t>
      </w:r>
      <w:r w:rsidR="00580EB9">
        <w:t xml:space="preserve"> and the positive x-values are accretion, B)</w:t>
      </w:r>
      <w:r w:rsidR="00580EB9" w:rsidRPr="00580EB9">
        <w:t xml:space="preserve"> </w:t>
      </w:r>
      <w:r w:rsidR="00580EB9">
        <w:t>NSM results for the transects counted of each of the bins calculated for erosion and accretion in meters, the negative x-values are erosion in meters and the positive x-values are accretion. The total amount of transects calculated by DSAS is 82.</w:t>
      </w:r>
      <w:bookmarkEnd w:id="433"/>
    </w:p>
    <w:p w14:paraId="76D2ACB9" w14:textId="2D571471" w:rsidR="00AD654C" w:rsidRPr="00AD654C" w:rsidRDefault="00ED14A2" w:rsidP="00AD654C">
      <w:pPr>
        <w:spacing w:line="360" w:lineRule="auto"/>
        <w:rPr>
          <w:rFonts w:ascii="Times New Roman" w:hAnsi="Times New Roman"/>
        </w:rPr>
      </w:pPr>
      <w:r>
        <w:rPr>
          <w:noProof/>
        </w:rPr>
        <w:lastRenderedPageBreak/>
        <w:drawing>
          <wp:anchor distT="0" distB="0" distL="114300" distR="114300" simplePos="0" relativeHeight="251751936" behindDoc="0" locked="0" layoutInCell="1" allowOverlap="1" wp14:anchorId="420561F7" wp14:editId="2B7E67E3">
            <wp:simplePos x="0" y="0"/>
            <wp:positionH relativeFrom="margin">
              <wp:posOffset>2994025</wp:posOffset>
            </wp:positionH>
            <wp:positionV relativeFrom="paragraph">
              <wp:posOffset>0</wp:posOffset>
            </wp:positionV>
            <wp:extent cx="2944495" cy="3808730"/>
            <wp:effectExtent l="0" t="0" r="8255"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4495" cy="38087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0912" behindDoc="0" locked="0" layoutInCell="1" allowOverlap="1" wp14:anchorId="4B5F2EA0" wp14:editId="42127309">
            <wp:simplePos x="0" y="0"/>
            <wp:positionH relativeFrom="margin">
              <wp:align>left</wp:align>
            </wp:positionH>
            <wp:positionV relativeFrom="paragraph">
              <wp:posOffset>-435</wp:posOffset>
            </wp:positionV>
            <wp:extent cx="2955290" cy="3822700"/>
            <wp:effectExtent l="0" t="0" r="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7427" cy="38255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90370B" w14:textId="7D7AB6DE" w:rsidR="00AD44A4" w:rsidRDefault="00AD654C" w:rsidP="007F27D1">
      <w:pPr>
        <w:pStyle w:val="014FigureCaption"/>
      </w:pPr>
      <w:bookmarkStart w:id="434" w:name="_Toc66280355"/>
      <w:r w:rsidRPr="00AD654C">
        <w:t>Figure 3-</w:t>
      </w:r>
      <w:r w:rsidR="007F360D">
        <w:t>9</w:t>
      </w:r>
      <w:r w:rsidRPr="00AD654C">
        <w:t xml:space="preserve">.  </w:t>
      </w:r>
      <w:r w:rsidR="00936369" w:rsidRPr="00C109C3">
        <w:t>Results of</w:t>
      </w:r>
      <w:r w:rsidR="00936369">
        <w:t xml:space="preserve"> DSAS calculations for years 2010 to 2019. A)</w:t>
      </w:r>
      <w:r w:rsidR="00936369" w:rsidRPr="00C109C3">
        <w:t xml:space="preserve"> Linear Regression Rates</w:t>
      </w:r>
      <w:r w:rsidR="00936369">
        <w:t xml:space="preserve"> model (in </w:t>
      </w:r>
      <w:r w:rsidR="00832C63" w:rsidRPr="00832C63">
        <w:t>m/yr</w:t>
      </w:r>
      <w:r w:rsidR="00936369">
        <w:t>) displaying transects which colors correspond to Figure 3-9, A. The transects (n= 82) display w</w:t>
      </w:r>
      <w:r w:rsidR="004D30F6">
        <w:t>h</w:t>
      </w:r>
      <w:r w:rsidR="00936369">
        <w:t>ere along</w:t>
      </w:r>
      <w:r w:rsidR="004D30F6">
        <w:t xml:space="preserve"> with</w:t>
      </w:r>
      <w:r w:rsidR="00936369">
        <w:t xml:space="preserve"> the shoreline</w:t>
      </w:r>
      <w:r w:rsidR="004D30F6">
        <w:t>,</w:t>
      </w:r>
      <w:r w:rsidR="00936369">
        <w:t xml:space="preserve"> erosion and accretion ha</w:t>
      </w:r>
      <w:r w:rsidR="004D30F6">
        <w:t>ve</w:t>
      </w:r>
      <w:r w:rsidR="00936369">
        <w:t xml:space="preserve"> been detected. B) </w:t>
      </w:r>
      <w:r w:rsidR="00936369" w:rsidRPr="00C109C3">
        <w:t xml:space="preserve">Net Shoreline </w:t>
      </w:r>
      <w:r w:rsidR="00936369">
        <w:t>model (in meters) displaying transects which colors correspond to Figure 3-9, B. The transects display where along the shoreline erosion and accretion has been detected</w:t>
      </w:r>
      <w:r w:rsidR="00936369" w:rsidRPr="00C109C3">
        <w:t>.</w:t>
      </w:r>
      <w:r w:rsidR="00D0532C" w:rsidRPr="00D0532C">
        <w:t xml:space="preserve"> </w:t>
      </w:r>
      <w:r w:rsidR="00D0532C">
        <w:t xml:space="preserve">The shorelines (green) include digitized shorelines for </w:t>
      </w:r>
      <w:r w:rsidR="004D30F6">
        <w:t xml:space="preserve">the </w:t>
      </w:r>
      <w:r w:rsidR="00D0532C">
        <w:t>years 2010 to 2019 in this figure.</w:t>
      </w:r>
      <w:bookmarkEnd w:id="434"/>
    </w:p>
    <w:p w14:paraId="2AA9DB8F" w14:textId="767556CF" w:rsidR="007F27D1" w:rsidRPr="0035198E" w:rsidRDefault="007F27D1" w:rsidP="007F27D1">
      <w:pPr>
        <w:pStyle w:val="014FigureCaption"/>
      </w:pPr>
      <w:r>
        <w:br w:type="page"/>
      </w:r>
    </w:p>
    <w:p w14:paraId="691A1BE2" w14:textId="7CBC4DFC" w:rsidR="00AD654C" w:rsidRPr="00AD654C" w:rsidRDefault="007F27D1" w:rsidP="007F27D1">
      <w:pPr>
        <w:pStyle w:val="014FigureCaption"/>
        <w:ind w:left="0" w:firstLine="0"/>
      </w:pPr>
      <w:bookmarkStart w:id="435" w:name="_Toc66280356"/>
      <w:r>
        <w:rPr>
          <w:noProof/>
        </w:rPr>
        <w:lastRenderedPageBreak/>
        <w:drawing>
          <wp:anchor distT="0" distB="0" distL="114300" distR="114300" simplePos="0" relativeHeight="251746816" behindDoc="0" locked="0" layoutInCell="1" allowOverlap="1" wp14:anchorId="37EAA789" wp14:editId="5F08A4FF">
            <wp:simplePos x="0" y="0"/>
            <wp:positionH relativeFrom="margin">
              <wp:align>left</wp:align>
            </wp:positionH>
            <wp:positionV relativeFrom="paragraph">
              <wp:posOffset>1984</wp:posOffset>
            </wp:positionV>
            <wp:extent cx="4010025" cy="6659880"/>
            <wp:effectExtent l="0" t="0" r="9525"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10025" cy="66598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35"/>
    </w:p>
    <w:p w14:paraId="7E1439D1" w14:textId="5F9B1A81" w:rsidR="00AD654C" w:rsidRDefault="007F27D1" w:rsidP="007F27D1">
      <w:pPr>
        <w:pStyle w:val="014FigureCaption"/>
      </w:pPr>
      <w:bookmarkStart w:id="436" w:name="_Toc64018369"/>
      <w:bookmarkStart w:id="437" w:name="_Toc66280357"/>
      <w:r>
        <w:t>Figure 3-</w:t>
      </w:r>
      <w:r w:rsidR="007F360D">
        <w:t>10</w:t>
      </w:r>
      <w:r>
        <w:t>.  Figure of the DSAS statistics for years 2010 to 2019, A) LRR results for the transects counted of each of the bins calculated for erosion and accretion in meters, the negative x-values are erosion in meters and the positive x-values are accretion, B)</w:t>
      </w:r>
      <w:r w:rsidRPr="00580EB9">
        <w:t xml:space="preserve"> </w:t>
      </w:r>
      <w:r>
        <w:t>NSM results for the transects counted of each of the bins calculated for erosion and accretion in meters, the negative x-values are erosion in meters and the positive x-values are accretion. The total amount of transects calculated by DSAS is 82.</w:t>
      </w:r>
      <w:bookmarkEnd w:id="436"/>
      <w:bookmarkEnd w:id="437"/>
    </w:p>
    <w:p w14:paraId="24BFBF1A" w14:textId="5D111C52" w:rsidR="00EC1FA3" w:rsidRDefault="00AB4706" w:rsidP="00EC1FA3">
      <w:r>
        <w:rPr>
          <w:noProof/>
        </w:rPr>
        <w:lastRenderedPageBreak/>
        <w:drawing>
          <wp:anchor distT="0" distB="0" distL="114300" distR="114300" simplePos="0" relativeHeight="251753984" behindDoc="0" locked="0" layoutInCell="1" allowOverlap="1" wp14:anchorId="62CA2AA8" wp14:editId="1DD0564F">
            <wp:simplePos x="0" y="0"/>
            <wp:positionH relativeFrom="margin">
              <wp:align>right</wp:align>
            </wp:positionH>
            <wp:positionV relativeFrom="paragraph">
              <wp:posOffset>0</wp:posOffset>
            </wp:positionV>
            <wp:extent cx="2938145" cy="3801110"/>
            <wp:effectExtent l="0" t="0" r="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38145" cy="38011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960" behindDoc="0" locked="0" layoutInCell="1" allowOverlap="1" wp14:anchorId="12E8E2F1" wp14:editId="316316EA">
            <wp:simplePos x="0" y="0"/>
            <wp:positionH relativeFrom="margin">
              <wp:align>left</wp:align>
            </wp:positionH>
            <wp:positionV relativeFrom="paragraph">
              <wp:posOffset>70</wp:posOffset>
            </wp:positionV>
            <wp:extent cx="2938145" cy="380111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8993" cy="3814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6078EE" w14:textId="38FFCEA8" w:rsidR="0077179C" w:rsidRDefault="00E1489E" w:rsidP="0077179C">
      <w:pPr>
        <w:pStyle w:val="014FigureCaption"/>
      </w:pPr>
      <w:bookmarkStart w:id="438" w:name="_Toc66280358"/>
      <w:r>
        <w:t>Figure 3-</w:t>
      </w:r>
      <w:r w:rsidR="00E01570">
        <w:t>1</w:t>
      </w:r>
      <w:r w:rsidR="007F360D">
        <w:t>1</w:t>
      </w:r>
      <w:r>
        <w:t xml:space="preserve">.  </w:t>
      </w:r>
      <w:r w:rsidR="00936369" w:rsidRPr="00C109C3">
        <w:t>Results of</w:t>
      </w:r>
      <w:r w:rsidR="00936369">
        <w:t xml:space="preserve"> DSAS calculations for years 1994 to 2019. A)</w:t>
      </w:r>
      <w:r w:rsidR="00936369" w:rsidRPr="00C109C3">
        <w:t xml:space="preserve"> Linear Regression Rates</w:t>
      </w:r>
      <w:r w:rsidR="00936369">
        <w:t xml:space="preserve"> model (in </w:t>
      </w:r>
      <w:r w:rsidR="00832C63" w:rsidRPr="00832C63">
        <w:t>m/yr</w:t>
      </w:r>
      <w:r w:rsidR="00936369">
        <w:t>) displaying transects which colors correspond to Figure 3-11, A. The transects (n= 82) display w</w:t>
      </w:r>
      <w:r w:rsidR="004D30F6">
        <w:t>h</w:t>
      </w:r>
      <w:r w:rsidR="00936369">
        <w:t>ere along</w:t>
      </w:r>
      <w:r w:rsidR="004D30F6">
        <w:t xml:space="preserve"> with</w:t>
      </w:r>
      <w:r w:rsidR="00936369">
        <w:t xml:space="preserve"> the shoreline</w:t>
      </w:r>
      <w:r w:rsidR="004D30F6">
        <w:t>,</w:t>
      </w:r>
      <w:r w:rsidR="00936369">
        <w:t xml:space="preserve"> erosion and accretion ha</w:t>
      </w:r>
      <w:r w:rsidR="004D30F6">
        <w:t>ve</w:t>
      </w:r>
      <w:r w:rsidR="00936369">
        <w:t xml:space="preserve"> been detected. B) </w:t>
      </w:r>
      <w:r w:rsidR="00936369" w:rsidRPr="00C109C3">
        <w:t xml:space="preserve">Net Shoreline </w:t>
      </w:r>
      <w:r w:rsidR="00936369">
        <w:t>model (in meters) displaying transects which colors correspond to Figure 3-11, B. The transects display w</w:t>
      </w:r>
      <w:r w:rsidR="004D30F6">
        <w:t>as</w:t>
      </w:r>
      <w:r w:rsidR="00936369">
        <w:t xml:space="preserve"> along</w:t>
      </w:r>
      <w:r w:rsidR="004D30F6">
        <w:t xml:space="preserve"> with</w:t>
      </w:r>
      <w:r w:rsidR="00936369">
        <w:t xml:space="preserve"> the shoreline erosion</w:t>
      </w:r>
      <w:r w:rsidR="004D30F6">
        <w:t>,</w:t>
      </w:r>
      <w:r w:rsidR="00936369">
        <w:t xml:space="preserve"> and accretion has been detected.</w:t>
      </w:r>
      <w:r w:rsidR="003A79CA">
        <w:t xml:space="preserve"> The shorelines (green) include all digitized shoreline</w:t>
      </w:r>
      <w:r w:rsidR="00D0532C">
        <w:t>s</w:t>
      </w:r>
      <w:r w:rsidR="003A79CA">
        <w:t xml:space="preserve"> in this figure.</w:t>
      </w:r>
      <w:bookmarkEnd w:id="438"/>
    </w:p>
    <w:p w14:paraId="5E1C6EDA" w14:textId="77777777" w:rsidR="007F27D1" w:rsidRPr="0035198E" w:rsidRDefault="007F27D1" w:rsidP="007F27D1">
      <w:pPr>
        <w:pStyle w:val="014FigureCaption"/>
      </w:pPr>
      <w:r>
        <w:br w:type="page"/>
      </w:r>
    </w:p>
    <w:p w14:paraId="2E538634" w14:textId="5B70CC17" w:rsidR="00A35095" w:rsidRPr="00A35095" w:rsidRDefault="007F27D1" w:rsidP="00A35095">
      <w:r>
        <w:rPr>
          <w:noProof/>
        </w:rPr>
        <w:lastRenderedPageBreak/>
        <w:drawing>
          <wp:anchor distT="0" distB="0" distL="114300" distR="114300" simplePos="0" relativeHeight="251747840" behindDoc="0" locked="0" layoutInCell="1" allowOverlap="1" wp14:anchorId="424D59E1" wp14:editId="400A050E">
            <wp:simplePos x="0" y="0"/>
            <wp:positionH relativeFrom="margin">
              <wp:align>left</wp:align>
            </wp:positionH>
            <wp:positionV relativeFrom="paragraph">
              <wp:posOffset>531</wp:posOffset>
            </wp:positionV>
            <wp:extent cx="4010025" cy="6712585"/>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10025" cy="6712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E4B92" w14:textId="2F0CD4A0" w:rsidR="0077179C" w:rsidRPr="0077179C" w:rsidRDefault="0039237A" w:rsidP="0077179C">
      <w:pPr>
        <w:pStyle w:val="014FigureCaption"/>
      </w:pPr>
      <w:bookmarkStart w:id="439" w:name="_Toc66280359"/>
      <w:r>
        <w:t>Figure</w:t>
      </w:r>
      <w:r w:rsidR="0077179C">
        <w:t xml:space="preserve"> 3-1</w:t>
      </w:r>
      <w:r w:rsidR="007F360D">
        <w:t>2</w:t>
      </w:r>
      <w:r w:rsidR="0077179C">
        <w:t xml:space="preserve">.  DSAS statistics for years </w:t>
      </w:r>
      <w:r w:rsidR="00D468AA">
        <w:t>1994</w:t>
      </w:r>
      <w:r w:rsidR="0077179C">
        <w:t xml:space="preserve"> to 2019, A) LRR results for the transects counted of each of the bins calculated for erosion and accretion in meters, the negative x-values are erosion in meters</w:t>
      </w:r>
      <w:r w:rsidR="004D30F6">
        <w:t>,</w:t>
      </w:r>
      <w:r w:rsidR="0077179C">
        <w:t xml:space="preserve"> and the positive x-values are accretion, B)</w:t>
      </w:r>
      <w:r w:rsidR="0077179C" w:rsidRPr="00580EB9">
        <w:t xml:space="preserve"> </w:t>
      </w:r>
      <w:r w:rsidR="0077179C">
        <w:t>NSM results for the transects counted of each of the bins calculated for erosion and accretion in meters, the negative x-values are erosion in meters and the positive x-values are accretion. The total amount of transects calculated by DSAS is 82.</w:t>
      </w:r>
      <w:bookmarkEnd w:id="439"/>
    </w:p>
    <w:p w14:paraId="77DF88CD" w14:textId="48BBA889" w:rsidR="00343EE8" w:rsidRDefault="004F320B" w:rsidP="00343EE8">
      <w:r>
        <w:rPr>
          <w:noProof/>
        </w:rPr>
        <w:lastRenderedPageBreak/>
        <w:drawing>
          <wp:anchor distT="0" distB="0" distL="114300" distR="114300" simplePos="0" relativeHeight="251758080" behindDoc="0" locked="0" layoutInCell="1" allowOverlap="1" wp14:anchorId="68097737" wp14:editId="4C0932A5">
            <wp:simplePos x="0" y="0"/>
            <wp:positionH relativeFrom="margin">
              <wp:align>left</wp:align>
            </wp:positionH>
            <wp:positionV relativeFrom="paragraph">
              <wp:posOffset>244</wp:posOffset>
            </wp:positionV>
            <wp:extent cx="2954020" cy="3820795"/>
            <wp:effectExtent l="0" t="0" r="0"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68734" cy="383961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9104" behindDoc="0" locked="0" layoutInCell="1" allowOverlap="1" wp14:anchorId="6E7F5CD3" wp14:editId="6E3A8156">
            <wp:simplePos x="0" y="0"/>
            <wp:positionH relativeFrom="margin">
              <wp:posOffset>2985135</wp:posOffset>
            </wp:positionH>
            <wp:positionV relativeFrom="paragraph">
              <wp:posOffset>0</wp:posOffset>
            </wp:positionV>
            <wp:extent cx="2957195" cy="38246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57195" cy="3824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8656B" w14:textId="439F9141" w:rsidR="005A43CE" w:rsidRDefault="00343EE8" w:rsidP="007F27D1">
      <w:pPr>
        <w:pStyle w:val="014FigureCaption"/>
      </w:pPr>
      <w:bookmarkStart w:id="440" w:name="_Toc66280360"/>
      <w:r>
        <w:t>Figure 3-</w:t>
      </w:r>
      <w:r w:rsidR="007758BC">
        <w:t>1</w:t>
      </w:r>
      <w:r w:rsidR="007F360D">
        <w:t>3</w:t>
      </w:r>
      <w:r>
        <w:t xml:space="preserve">.  </w:t>
      </w:r>
      <w:r w:rsidR="006E2958">
        <w:t>DSAS s</w:t>
      </w:r>
      <w:r w:rsidRPr="00C109C3">
        <w:t>horeline prediction</w:t>
      </w:r>
      <w:r w:rsidR="006E2958">
        <w:t xml:space="preserve"> forecast. A) Shoreline forecast for a </w:t>
      </w:r>
      <w:r w:rsidRPr="00C109C3">
        <w:t xml:space="preserve">10-year </w:t>
      </w:r>
      <w:r w:rsidR="006E2958">
        <w:t xml:space="preserve">prediction (thick black line) </w:t>
      </w:r>
      <w:r w:rsidR="004F320B">
        <w:t xml:space="preserve">and its uncertainty (yellow shaded region) </w:t>
      </w:r>
      <w:r w:rsidR="006E2958">
        <w:t xml:space="preserve">overlayed aerial imagery (2019) to display the predicted shoreline loss in comparison to the latest imagery </w:t>
      </w:r>
      <w:r w:rsidR="00CA78DC">
        <w:t>selected</w:t>
      </w:r>
      <w:r w:rsidR="006E2958">
        <w:t>. B) Shoreline forecast for a 20</w:t>
      </w:r>
      <w:r w:rsidR="006E2958" w:rsidRPr="00C109C3">
        <w:t xml:space="preserve">-year </w:t>
      </w:r>
      <w:r w:rsidR="006E2958">
        <w:t>prediction (thick black line)</w:t>
      </w:r>
      <w:r w:rsidR="004F320B">
        <w:t xml:space="preserve"> and its uncertainty (yellow shaded </w:t>
      </w:r>
      <w:proofErr w:type="gramStart"/>
      <w:r w:rsidR="004F320B">
        <w:t xml:space="preserve">region) </w:t>
      </w:r>
      <w:r w:rsidR="006E2958">
        <w:t xml:space="preserve"> overlayed</w:t>
      </w:r>
      <w:proofErr w:type="gramEnd"/>
      <w:r w:rsidR="006E2958">
        <w:t xml:space="preserve"> aerial imagery (2019) to display the predicted shoreline loss in comparison to the latest imagery </w:t>
      </w:r>
      <w:r w:rsidR="00CA78DC">
        <w:t>selected</w:t>
      </w:r>
      <w:r w:rsidR="006E2958">
        <w:t xml:space="preserve">. </w:t>
      </w:r>
      <w:r w:rsidRPr="00C109C3">
        <w:t>Shorelines are located on the west side of each panel.</w:t>
      </w:r>
      <w:bookmarkStart w:id="441" w:name="_Toc64018370"/>
      <w:bookmarkEnd w:id="440"/>
    </w:p>
    <w:p w14:paraId="65A804F6" w14:textId="77777777" w:rsidR="003C4438" w:rsidRDefault="004F0BA2" w:rsidP="003C4438">
      <w:pPr>
        <w:pStyle w:val="014FigureCaption"/>
        <w:rPr>
          <w:noProof/>
        </w:rPr>
      </w:pPr>
      <w:r>
        <w:br w:type="page"/>
      </w:r>
      <w:bookmarkStart w:id="442" w:name="_Toc64018367"/>
    </w:p>
    <w:p w14:paraId="7C37F088" w14:textId="22CE4D78" w:rsidR="005A43CE" w:rsidRPr="00910114" w:rsidRDefault="005A43CE" w:rsidP="003E40AC">
      <w:pPr>
        <w:pStyle w:val="013TableCaption"/>
      </w:pPr>
      <w:bookmarkStart w:id="443" w:name="_Toc66280361"/>
      <w:r w:rsidRPr="00910114">
        <w:lastRenderedPageBreak/>
        <w:t xml:space="preserve">Table 3-1.  Table of metadata for each aerial image used in this analysis including date, median river discharge, observed weather, and additional imagery metadata. River discharge information is calculated by data from </w:t>
      </w:r>
      <w:hyperlink r:id="rId51" w:history="1">
        <w:r w:rsidRPr="00910114">
          <w:rPr>
            <w:rStyle w:val="Hyperlink"/>
            <w:color w:val="auto"/>
          </w:rPr>
          <w:t>https://tidesandcurrents.noaa.gov/</w:t>
        </w:r>
      </w:hyperlink>
      <w:r w:rsidRPr="00910114">
        <w:t xml:space="preserve"> at Cedar Key, Florida Station 8727520, and observed weather provided by </w:t>
      </w:r>
      <w:hyperlink r:id="rId52" w:history="1">
        <w:r w:rsidRPr="00910114">
          <w:rPr>
            <w:rStyle w:val="Hyperlink"/>
            <w:color w:val="auto"/>
          </w:rPr>
          <w:t>www.wunderground.com</w:t>
        </w:r>
      </w:hyperlink>
      <w:r w:rsidRPr="00910114">
        <w:t xml:space="preserve">. Imagery metadata are provided by USGS Earth Explorer, </w:t>
      </w:r>
      <w:hyperlink r:id="rId53" w:history="1">
        <w:r w:rsidRPr="00910114">
          <w:rPr>
            <w:rStyle w:val="Hyperlink"/>
            <w:color w:val="auto"/>
          </w:rPr>
          <w:t>https://earthexplorer.usgs.gov/</w:t>
        </w:r>
      </w:hyperlink>
      <w:r w:rsidRPr="00910114">
        <w:t>.</w:t>
      </w:r>
      <w:bookmarkEnd w:id="442"/>
      <w:bookmarkEnd w:id="443"/>
    </w:p>
    <w:tbl>
      <w:tblPr>
        <w:tblStyle w:val="TableGrid"/>
        <w:tblW w:w="9805" w:type="dxa"/>
        <w:tblLayout w:type="fixed"/>
        <w:tblLook w:val="04A0" w:firstRow="1" w:lastRow="0" w:firstColumn="1" w:lastColumn="0" w:noHBand="0" w:noVBand="1"/>
      </w:tblPr>
      <w:tblGrid>
        <w:gridCol w:w="1255"/>
        <w:gridCol w:w="1980"/>
        <w:gridCol w:w="1890"/>
        <w:gridCol w:w="4680"/>
      </w:tblGrid>
      <w:tr w:rsidR="005A43CE" w:rsidRPr="00C109C3" w14:paraId="42C61BBB" w14:textId="77777777" w:rsidTr="00A119E9">
        <w:trPr>
          <w:trHeight w:val="755"/>
        </w:trPr>
        <w:tc>
          <w:tcPr>
            <w:tcW w:w="1255" w:type="dxa"/>
            <w:tcBorders>
              <w:top w:val="single" w:sz="4" w:space="0" w:color="auto"/>
              <w:left w:val="nil"/>
              <w:bottom w:val="single" w:sz="4" w:space="0" w:color="auto"/>
              <w:right w:val="nil"/>
            </w:tcBorders>
          </w:tcPr>
          <w:p w14:paraId="091386BF" w14:textId="77777777" w:rsidR="005A43CE" w:rsidRPr="002069B5" w:rsidRDefault="005A43CE" w:rsidP="00A119E9">
            <w:pPr>
              <w:spacing w:line="360" w:lineRule="auto"/>
              <w:rPr>
                <w:rFonts w:cs="Arial"/>
                <w:sz w:val="16"/>
                <w:szCs w:val="16"/>
              </w:rPr>
            </w:pPr>
            <w:r w:rsidRPr="002069B5">
              <w:rPr>
                <w:rFonts w:cs="Arial"/>
                <w:sz w:val="16"/>
                <w:szCs w:val="16"/>
              </w:rPr>
              <w:t>Date</w:t>
            </w:r>
          </w:p>
        </w:tc>
        <w:tc>
          <w:tcPr>
            <w:tcW w:w="1980" w:type="dxa"/>
            <w:tcBorders>
              <w:top w:val="single" w:sz="4" w:space="0" w:color="auto"/>
              <w:left w:val="nil"/>
              <w:bottom w:val="single" w:sz="4" w:space="0" w:color="auto"/>
              <w:right w:val="nil"/>
            </w:tcBorders>
          </w:tcPr>
          <w:p w14:paraId="4D25123F" w14:textId="77777777" w:rsidR="005A43CE" w:rsidRPr="002069B5" w:rsidRDefault="005A43CE" w:rsidP="00A119E9">
            <w:pPr>
              <w:spacing w:line="360" w:lineRule="auto"/>
              <w:rPr>
                <w:rFonts w:cs="Arial"/>
                <w:sz w:val="16"/>
                <w:szCs w:val="16"/>
              </w:rPr>
            </w:pPr>
            <w:r w:rsidRPr="002069B5">
              <w:rPr>
                <w:rFonts w:cs="Arial"/>
                <w:sz w:val="16"/>
                <w:szCs w:val="16"/>
              </w:rPr>
              <w:t>Median River Discharge (</w:t>
            </w:r>
            <w:r w:rsidRPr="00910114">
              <w:rPr>
                <w:rFonts w:cs="Arial"/>
                <w:sz w:val="16"/>
                <w:szCs w:val="16"/>
              </w:rPr>
              <w:t>m^3/s</w:t>
            </w:r>
            <w:r w:rsidRPr="002069B5">
              <w:rPr>
                <w:rFonts w:cs="Arial"/>
                <w:sz w:val="16"/>
                <w:szCs w:val="16"/>
              </w:rPr>
              <w:t>)</w:t>
            </w:r>
          </w:p>
          <w:p w14:paraId="2239D1F5" w14:textId="77777777" w:rsidR="005A43CE" w:rsidRPr="002069B5" w:rsidRDefault="005A43CE" w:rsidP="00A119E9">
            <w:pPr>
              <w:spacing w:line="360" w:lineRule="auto"/>
              <w:rPr>
                <w:rFonts w:cs="Arial"/>
                <w:sz w:val="16"/>
                <w:szCs w:val="16"/>
              </w:rPr>
            </w:pPr>
            <w:r w:rsidRPr="002069B5">
              <w:rPr>
                <w:rFonts w:cs="Arial"/>
                <w:sz w:val="16"/>
                <w:szCs w:val="16"/>
              </w:rPr>
              <w:t>Station ID= 02323500</w:t>
            </w:r>
          </w:p>
        </w:tc>
        <w:tc>
          <w:tcPr>
            <w:tcW w:w="1890" w:type="dxa"/>
            <w:tcBorders>
              <w:top w:val="single" w:sz="4" w:space="0" w:color="auto"/>
              <w:left w:val="nil"/>
              <w:bottom w:val="single" w:sz="4" w:space="0" w:color="auto"/>
              <w:right w:val="nil"/>
            </w:tcBorders>
          </w:tcPr>
          <w:p w14:paraId="1F385A08" w14:textId="77777777" w:rsidR="005A43CE" w:rsidRPr="002069B5" w:rsidRDefault="005A43CE" w:rsidP="00A119E9">
            <w:pPr>
              <w:spacing w:line="360" w:lineRule="auto"/>
              <w:rPr>
                <w:rFonts w:cs="Arial"/>
                <w:sz w:val="16"/>
                <w:szCs w:val="16"/>
              </w:rPr>
            </w:pPr>
            <w:r w:rsidRPr="002069B5">
              <w:rPr>
                <w:rFonts w:cs="Arial"/>
                <w:sz w:val="16"/>
                <w:szCs w:val="16"/>
              </w:rPr>
              <w:t>Observed weather</w:t>
            </w:r>
          </w:p>
        </w:tc>
        <w:tc>
          <w:tcPr>
            <w:tcW w:w="4680" w:type="dxa"/>
            <w:tcBorders>
              <w:top w:val="single" w:sz="4" w:space="0" w:color="auto"/>
              <w:left w:val="nil"/>
              <w:bottom w:val="single" w:sz="4" w:space="0" w:color="auto"/>
              <w:right w:val="nil"/>
            </w:tcBorders>
          </w:tcPr>
          <w:p w14:paraId="4FE296F5" w14:textId="77777777" w:rsidR="005A43CE" w:rsidRPr="002069B5" w:rsidRDefault="005A43CE" w:rsidP="00A119E9">
            <w:pPr>
              <w:spacing w:line="360" w:lineRule="auto"/>
              <w:rPr>
                <w:rFonts w:cs="Arial"/>
                <w:sz w:val="16"/>
                <w:szCs w:val="16"/>
              </w:rPr>
            </w:pPr>
            <w:r w:rsidRPr="002069B5">
              <w:rPr>
                <w:rFonts w:cs="Arial"/>
                <w:sz w:val="16"/>
                <w:szCs w:val="16"/>
              </w:rPr>
              <w:t>Metadata (USGS Earth Explorer)</w:t>
            </w:r>
          </w:p>
        </w:tc>
      </w:tr>
      <w:tr w:rsidR="005A43CE" w:rsidRPr="00C109C3" w14:paraId="3560876E" w14:textId="77777777" w:rsidTr="00A119E9">
        <w:trPr>
          <w:trHeight w:val="1682"/>
        </w:trPr>
        <w:tc>
          <w:tcPr>
            <w:tcW w:w="1255" w:type="dxa"/>
            <w:tcBorders>
              <w:top w:val="single" w:sz="4" w:space="0" w:color="auto"/>
              <w:left w:val="nil"/>
              <w:bottom w:val="nil"/>
              <w:right w:val="nil"/>
            </w:tcBorders>
          </w:tcPr>
          <w:p w14:paraId="4522AFE6" w14:textId="77777777" w:rsidR="005A43CE" w:rsidRPr="002069B5" w:rsidRDefault="005A43CE" w:rsidP="00A119E9">
            <w:pPr>
              <w:spacing w:line="360" w:lineRule="auto"/>
              <w:rPr>
                <w:rFonts w:cs="Arial"/>
                <w:sz w:val="16"/>
                <w:szCs w:val="16"/>
              </w:rPr>
            </w:pPr>
            <w:r w:rsidRPr="002069B5">
              <w:rPr>
                <w:rFonts w:cs="Arial"/>
                <w:sz w:val="16"/>
                <w:szCs w:val="16"/>
              </w:rPr>
              <w:t>January 20, 1994</w:t>
            </w:r>
          </w:p>
          <w:p w14:paraId="5EC2D1A9" w14:textId="77777777" w:rsidR="005A43CE" w:rsidRPr="002069B5" w:rsidRDefault="005A43CE" w:rsidP="00A119E9">
            <w:pPr>
              <w:spacing w:line="360" w:lineRule="auto"/>
              <w:rPr>
                <w:rFonts w:cs="Arial"/>
                <w:sz w:val="16"/>
                <w:szCs w:val="16"/>
              </w:rPr>
            </w:pPr>
          </w:p>
          <w:p w14:paraId="72F228B1" w14:textId="77777777" w:rsidR="005A43CE" w:rsidRPr="002069B5" w:rsidRDefault="005A43CE" w:rsidP="00A119E9">
            <w:pPr>
              <w:spacing w:line="360" w:lineRule="auto"/>
              <w:rPr>
                <w:rFonts w:cs="Arial"/>
                <w:sz w:val="16"/>
                <w:szCs w:val="16"/>
              </w:rPr>
            </w:pPr>
          </w:p>
        </w:tc>
        <w:tc>
          <w:tcPr>
            <w:tcW w:w="1980" w:type="dxa"/>
            <w:tcBorders>
              <w:top w:val="single" w:sz="4" w:space="0" w:color="auto"/>
              <w:left w:val="nil"/>
              <w:bottom w:val="nil"/>
              <w:right w:val="nil"/>
            </w:tcBorders>
          </w:tcPr>
          <w:p w14:paraId="4F100882"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274.9</w:t>
            </w:r>
          </w:p>
        </w:tc>
        <w:tc>
          <w:tcPr>
            <w:tcW w:w="1890" w:type="dxa"/>
            <w:tcBorders>
              <w:top w:val="single" w:sz="4" w:space="0" w:color="auto"/>
              <w:left w:val="nil"/>
              <w:bottom w:val="nil"/>
              <w:right w:val="nil"/>
            </w:tcBorders>
          </w:tcPr>
          <w:p w14:paraId="352346F5" w14:textId="77777777" w:rsidR="005A43CE" w:rsidRPr="002069B5" w:rsidRDefault="005A43CE" w:rsidP="00A119E9">
            <w:pPr>
              <w:spacing w:line="360" w:lineRule="auto"/>
              <w:rPr>
                <w:rFonts w:cs="Arial"/>
                <w:sz w:val="16"/>
                <w:szCs w:val="16"/>
              </w:rPr>
            </w:pPr>
            <w:r w:rsidRPr="002069B5">
              <w:rPr>
                <w:rFonts w:cs="Arial"/>
                <w:sz w:val="16"/>
                <w:szCs w:val="16"/>
              </w:rPr>
              <w:t>Avg Temp (C)- 3.41</w:t>
            </w:r>
            <w:r w:rsidRPr="002069B5">
              <w:rPr>
                <w:rFonts w:cs="Arial"/>
                <w:sz w:val="16"/>
                <w:szCs w:val="16"/>
              </w:rPr>
              <w:br/>
              <w:t>Precipitation (cm)- 0.00</w:t>
            </w:r>
          </w:p>
          <w:p w14:paraId="2565F5C7" w14:textId="77777777" w:rsidR="005A43CE" w:rsidRPr="002069B5" w:rsidRDefault="005A43CE" w:rsidP="00A119E9">
            <w:pPr>
              <w:spacing w:line="360" w:lineRule="auto"/>
              <w:rPr>
                <w:rFonts w:cs="Arial"/>
                <w:sz w:val="16"/>
                <w:szCs w:val="16"/>
              </w:rPr>
            </w:pPr>
            <w:r w:rsidRPr="002069B5">
              <w:rPr>
                <w:rFonts w:cs="Arial"/>
                <w:sz w:val="16"/>
                <w:szCs w:val="16"/>
              </w:rPr>
              <w:t>Max Wind Speed (KPH)- 19.31</w:t>
            </w:r>
          </w:p>
          <w:p w14:paraId="5392A5CA" w14:textId="77777777" w:rsidR="005A43CE" w:rsidRPr="002069B5" w:rsidRDefault="005A43CE" w:rsidP="00A119E9">
            <w:pPr>
              <w:spacing w:line="360" w:lineRule="auto"/>
              <w:rPr>
                <w:rFonts w:cs="Arial"/>
                <w:sz w:val="16"/>
                <w:szCs w:val="16"/>
              </w:rPr>
            </w:pPr>
          </w:p>
        </w:tc>
        <w:tc>
          <w:tcPr>
            <w:tcW w:w="4680" w:type="dxa"/>
            <w:tcBorders>
              <w:top w:val="single" w:sz="4" w:space="0" w:color="auto"/>
              <w:left w:val="nil"/>
              <w:bottom w:val="nil"/>
              <w:right w:val="nil"/>
            </w:tcBorders>
          </w:tcPr>
          <w:p w14:paraId="3BEF0FB3" w14:textId="77777777" w:rsidR="005A43CE" w:rsidRPr="002069B5" w:rsidRDefault="005A43CE" w:rsidP="00A119E9">
            <w:pPr>
              <w:spacing w:line="360" w:lineRule="auto"/>
              <w:rPr>
                <w:rFonts w:cs="Arial"/>
                <w:sz w:val="16"/>
                <w:szCs w:val="16"/>
              </w:rPr>
            </w:pPr>
            <w:r w:rsidRPr="002069B5">
              <w:rPr>
                <w:rFonts w:cs="Arial"/>
                <w:sz w:val="16"/>
                <w:szCs w:val="16"/>
              </w:rPr>
              <w:t>Entity ID:  DI00000000018672 (found in DOQ)</w:t>
            </w:r>
          </w:p>
          <w:p w14:paraId="5D3A0D48"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71C7965"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3A69E34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B4198A7"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6E8A016D"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3F65ACBB"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3AA05EC5"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RGB</w:t>
            </w:r>
          </w:p>
        </w:tc>
      </w:tr>
      <w:tr w:rsidR="005A43CE" w:rsidRPr="00C109C3" w14:paraId="59571F7E" w14:textId="77777777" w:rsidTr="00A119E9">
        <w:trPr>
          <w:trHeight w:val="1475"/>
        </w:trPr>
        <w:tc>
          <w:tcPr>
            <w:tcW w:w="1255" w:type="dxa"/>
            <w:tcBorders>
              <w:top w:val="nil"/>
              <w:left w:val="nil"/>
              <w:bottom w:val="nil"/>
              <w:right w:val="nil"/>
            </w:tcBorders>
          </w:tcPr>
          <w:p w14:paraId="533854F6" w14:textId="77777777" w:rsidR="005A43CE" w:rsidRPr="002069B5" w:rsidRDefault="005A43CE" w:rsidP="00A119E9">
            <w:pPr>
              <w:spacing w:line="360" w:lineRule="auto"/>
              <w:rPr>
                <w:rFonts w:cs="Arial"/>
                <w:sz w:val="16"/>
                <w:szCs w:val="16"/>
              </w:rPr>
            </w:pPr>
            <w:r w:rsidRPr="002069B5">
              <w:rPr>
                <w:rFonts w:cs="Arial"/>
                <w:sz w:val="16"/>
                <w:szCs w:val="16"/>
              </w:rPr>
              <w:t>December 30, 1998</w:t>
            </w:r>
          </w:p>
          <w:p w14:paraId="33203E94" w14:textId="77777777" w:rsidR="005A43CE" w:rsidRPr="002069B5" w:rsidRDefault="005A43CE" w:rsidP="00A119E9">
            <w:pPr>
              <w:spacing w:line="360" w:lineRule="auto"/>
              <w:rPr>
                <w:rFonts w:cs="Arial"/>
                <w:sz w:val="16"/>
                <w:szCs w:val="16"/>
              </w:rPr>
            </w:pPr>
          </w:p>
        </w:tc>
        <w:tc>
          <w:tcPr>
            <w:tcW w:w="1980" w:type="dxa"/>
            <w:tcBorders>
              <w:top w:val="nil"/>
              <w:left w:val="nil"/>
              <w:bottom w:val="nil"/>
              <w:right w:val="nil"/>
            </w:tcBorders>
          </w:tcPr>
          <w:p w14:paraId="770D8C1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180.37</w:t>
            </w:r>
          </w:p>
        </w:tc>
        <w:tc>
          <w:tcPr>
            <w:tcW w:w="1890" w:type="dxa"/>
            <w:tcBorders>
              <w:top w:val="nil"/>
              <w:left w:val="nil"/>
              <w:bottom w:val="nil"/>
              <w:right w:val="nil"/>
            </w:tcBorders>
          </w:tcPr>
          <w:p w14:paraId="5DC4C791" w14:textId="77777777" w:rsidR="005A43CE" w:rsidRPr="002069B5" w:rsidRDefault="005A43CE" w:rsidP="00A119E9">
            <w:pPr>
              <w:spacing w:line="360" w:lineRule="auto"/>
              <w:rPr>
                <w:rFonts w:cs="Arial"/>
                <w:sz w:val="16"/>
                <w:szCs w:val="16"/>
              </w:rPr>
            </w:pPr>
            <w:r w:rsidRPr="002069B5">
              <w:rPr>
                <w:rFonts w:cs="Arial"/>
                <w:sz w:val="16"/>
                <w:szCs w:val="16"/>
              </w:rPr>
              <w:t>Avg Temp (C)- 9.30</w:t>
            </w:r>
            <w:r w:rsidRPr="002069B5">
              <w:rPr>
                <w:rFonts w:cs="Arial"/>
                <w:sz w:val="16"/>
                <w:szCs w:val="16"/>
              </w:rPr>
              <w:br/>
              <w:t>Precipitation (cm)- 0.00</w:t>
            </w:r>
          </w:p>
          <w:p w14:paraId="6128E4E8" w14:textId="77777777" w:rsidR="005A43CE" w:rsidRPr="002069B5" w:rsidRDefault="005A43CE" w:rsidP="00A119E9">
            <w:pPr>
              <w:spacing w:line="360" w:lineRule="auto"/>
              <w:rPr>
                <w:rFonts w:cs="Arial"/>
                <w:sz w:val="16"/>
                <w:szCs w:val="16"/>
              </w:rPr>
            </w:pPr>
            <w:r w:rsidRPr="002069B5">
              <w:rPr>
                <w:rFonts w:cs="Arial"/>
                <w:sz w:val="16"/>
                <w:szCs w:val="16"/>
              </w:rPr>
              <w:t>Max Wind Speed (KPH)- 25.75</w:t>
            </w:r>
          </w:p>
          <w:p w14:paraId="78E2934F" w14:textId="77777777" w:rsidR="005A43CE" w:rsidRPr="002069B5" w:rsidRDefault="005A43CE" w:rsidP="00A119E9">
            <w:pPr>
              <w:spacing w:line="360" w:lineRule="auto"/>
              <w:rPr>
                <w:rFonts w:cs="Arial"/>
                <w:sz w:val="16"/>
                <w:szCs w:val="16"/>
              </w:rPr>
            </w:pPr>
          </w:p>
        </w:tc>
        <w:tc>
          <w:tcPr>
            <w:tcW w:w="4680" w:type="dxa"/>
            <w:tcBorders>
              <w:top w:val="nil"/>
              <w:left w:val="nil"/>
              <w:bottom w:val="nil"/>
              <w:right w:val="nil"/>
            </w:tcBorders>
          </w:tcPr>
          <w:p w14:paraId="273A47A5" w14:textId="77777777" w:rsidR="005A43CE" w:rsidRPr="002069B5" w:rsidRDefault="005A43CE" w:rsidP="00A119E9">
            <w:pPr>
              <w:spacing w:line="360" w:lineRule="auto"/>
              <w:rPr>
                <w:rFonts w:cs="Arial"/>
                <w:sz w:val="16"/>
                <w:szCs w:val="16"/>
              </w:rPr>
            </w:pPr>
            <w:r w:rsidRPr="002069B5">
              <w:rPr>
                <w:rFonts w:cs="Arial"/>
                <w:sz w:val="16"/>
                <w:szCs w:val="16"/>
              </w:rPr>
              <w:t>Entity ID:  DI00000001164809 (found in DOQ)</w:t>
            </w:r>
          </w:p>
          <w:p w14:paraId="01DB47DB"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546057E7"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0F190D5E"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F228E76"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7BC0315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1732973A"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0AE048D7"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RGB</w:t>
            </w:r>
          </w:p>
        </w:tc>
      </w:tr>
      <w:tr w:rsidR="005A43CE" w:rsidRPr="00C109C3" w14:paraId="05250B58" w14:textId="77777777" w:rsidTr="00A119E9">
        <w:trPr>
          <w:trHeight w:val="890"/>
        </w:trPr>
        <w:tc>
          <w:tcPr>
            <w:tcW w:w="1255" w:type="dxa"/>
            <w:tcBorders>
              <w:top w:val="nil"/>
              <w:left w:val="nil"/>
              <w:bottom w:val="nil"/>
              <w:right w:val="nil"/>
            </w:tcBorders>
          </w:tcPr>
          <w:p w14:paraId="7E60183C" w14:textId="77777777" w:rsidR="005A43CE" w:rsidRPr="002069B5" w:rsidRDefault="005A43CE" w:rsidP="00A119E9">
            <w:pPr>
              <w:spacing w:line="360" w:lineRule="auto"/>
              <w:rPr>
                <w:rFonts w:cs="Arial"/>
                <w:sz w:val="16"/>
                <w:szCs w:val="16"/>
              </w:rPr>
            </w:pPr>
            <w:r w:rsidRPr="002069B5">
              <w:rPr>
                <w:rFonts w:cs="Arial"/>
                <w:sz w:val="16"/>
                <w:szCs w:val="16"/>
              </w:rPr>
              <w:t>November 02, 2007</w:t>
            </w:r>
          </w:p>
        </w:tc>
        <w:tc>
          <w:tcPr>
            <w:tcW w:w="1980" w:type="dxa"/>
            <w:tcBorders>
              <w:top w:val="nil"/>
              <w:left w:val="nil"/>
              <w:bottom w:val="nil"/>
              <w:right w:val="nil"/>
            </w:tcBorders>
          </w:tcPr>
          <w:p w14:paraId="478EB27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66.5</w:t>
            </w:r>
          </w:p>
        </w:tc>
        <w:tc>
          <w:tcPr>
            <w:tcW w:w="1890" w:type="dxa"/>
            <w:tcBorders>
              <w:top w:val="nil"/>
              <w:left w:val="nil"/>
              <w:bottom w:val="nil"/>
              <w:right w:val="nil"/>
            </w:tcBorders>
          </w:tcPr>
          <w:p w14:paraId="4861D5C0" w14:textId="77777777" w:rsidR="005A43CE" w:rsidRPr="002069B5" w:rsidRDefault="005A43CE" w:rsidP="00A119E9">
            <w:pPr>
              <w:spacing w:line="360" w:lineRule="auto"/>
              <w:rPr>
                <w:rFonts w:cs="Arial"/>
                <w:sz w:val="16"/>
                <w:szCs w:val="16"/>
              </w:rPr>
            </w:pPr>
            <w:r w:rsidRPr="002069B5">
              <w:rPr>
                <w:rFonts w:cs="Arial"/>
                <w:sz w:val="16"/>
                <w:szCs w:val="16"/>
              </w:rPr>
              <w:t>Avg Temp (C)- 19.31</w:t>
            </w:r>
          </w:p>
          <w:p w14:paraId="6C520203" w14:textId="77777777" w:rsidR="005A43CE" w:rsidRPr="002069B5" w:rsidRDefault="005A43CE" w:rsidP="00A119E9">
            <w:pPr>
              <w:spacing w:line="360" w:lineRule="auto"/>
              <w:rPr>
                <w:rFonts w:cs="Arial"/>
                <w:sz w:val="16"/>
                <w:szCs w:val="16"/>
              </w:rPr>
            </w:pPr>
            <w:r w:rsidRPr="002069B5">
              <w:rPr>
                <w:rFonts w:cs="Arial"/>
                <w:sz w:val="16"/>
                <w:szCs w:val="16"/>
              </w:rPr>
              <w:t>Precipitation (cm)- 0.00</w:t>
            </w:r>
          </w:p>
          <w:p w14:paraId="21241013" w14:textId="77777777" w:rsidR="005A43CE" w:rsidRPr="002069B5" w:rsidRDefault="005A43CE" w:rsidP="00A119E9">
            <w:pPr>
              <w:spacing w:line="360" w:lineRule="auto"/>
              <w:rPr>
                <w:rFonts w:cs="Arial"/>
                <w:sz w:val="16"/>
                <w:szCs w:val="16"/>
              </w:rPr>
            </w:pPr>
            <w:r w:rsidRPr="002069B5">
              <w:rPr>
                <w:rFonts w:cs="Arial"/>
                <w:sz w:val="16"/>
                <w:szCs w:val="16"/>
              </w:rPr>
              <w:t>Max Wind Speed (KPH)- 22.53</w:t>
            </w:r>
          </w:p>
          <w:p w14:paraId="7F895A6D" w14:textId="77777777" w:rsidR="005A43CE" w:rsidRPr="002069B5" w:rsidRDefault="005A43CE" w:rsidP="00A119E9">
            <w:pPr>
              <w:spacing w:line="360" w:lineRule="auto"/>
              <w:rPr>
                <w:rFonts w:cs="Arial"/>
                <w:sz w:val="16"/>
                <w:szCs w:val="16"/>
              </w:rPr>
            </w:pPr>
          </w:p>
          <w:p w14:paraId="535F0A46" w14:textId="77777777" w:rsidR="005A43CE" w:rsidRPr="002069B5" w:rsidRDefault="005A43CE" w:rsidP="00A119E9">
            <w:pPr>
              <w:spacing w:line="360" w:lineRule="auto"/>
              <w:rPr>
                <w:rFonts w:cs="Arial"/>
                <w:sz w:val="16"/>
                <w:szCs w:val="16"/>
              </w:rPr>
            </w:pPr>
          </w:p>
        </w:tc>
        <w:tc>
          <w:tcPr>
            <w:tcW w:w="4680" w:type="dxa"/>
            <w:tcBorders>
              <w:top w:val="nil"/>
              <w:left w:val="nil"/>
              <w:bottom w:val="nil"/>
              <w:right w:val="nil"/>
            </w:tcBorders>
          </w:tcPr>
          <w:p w14:paraId="0019F0E2" w14:textId="77777777" w:rsidR="005A43CE" w:rsidRPr="002069B5" w:rsidRDefault="005A43CE" w:rsidP="00A119E9">
            <w:pPr>
              <w:spacing w:line="360" w:lineRule="auto"/>
              <w:rPr>
                <w:rFonts w:cs="Arial"/>
                <w:sz w:val="16"/>
                <w:szCs w:val="16"/>
              </w:rPr>
            </w:pPr>
            <w:r w:rsidRPr="002069B5">
              <w:rPr>
                <w:rFonts w:cs="Arial"/>
                <w:sz w:val="16"/>
                <w:szCs w:val="16"/>
              </w:rPr>
              <w:t>Entity ID:  N_2908356_NW_17_1_20071102 (found in NAIP)</w:t>
            </w:r>
          </w:p>
          <w:p w14:paraId="7E3AAC38"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2BEDE14C"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5FE8F8F3"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7A3620A"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21F4D25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4836B3CA"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759C3834"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CIR</w:t>
            </w:r>
          </w:p>
        </w:tc>
      </w:tr>
      <w:tr w:rsidR="005A43CE" w:rsidRPr="00C109C3" w14:paraId="2A05281F" w14:textId="77777777" w:rsidTr="00A119E9">
        <w:trPr>
          <w:trHeight w:val="1646"/>
        </w:trPr>
        <w:tc>
          <w:tcPr>
            <w:tcW w:w="1255" w:type="dxa"/>
            <w:tcBorders>
              <w:top w:val="nil"/>
              <w:left w:val="nil"/>
              <w:bottom w:val="single" w:sz="4" w:space="0" w:color="auto"/>
              <w:right w:val="nil"/>
            </w:tcBorders>
          </w:tcPr>
          <w:p w14:paraId="7930EA89" w14:textId="77777777" w:rsidR="005A43CE" w:rsidRPr="002069B5" w:rsidRDefault="005A43CE" w:rsidP="00A119E9">
            <w:pPr>
              <w:spacing w:line="360" w:lineRule="auto"/>
              <w:rPr>
                <w:rFonts w:cs="Arial"/>
                <w:sz w:val="16"/>
                <w:szCs w:val="16"/>
              </w:rPr>
            </w:pPr>
            <w:r w:rsidRPr="002069B5">
              <w:rPr>
                <w:rFonts w:cs="Arial"/>
                <w:sz w:val="16"/>
                <w:szCs w:val="16"/>
              </w:rPr>
              <w:t>September 19, 2010</w:t>
            </w:r>
          </w:p>
        </w:tc>
        <w:tc>
          <w:tcPr>
            <w:tcW w:w="1980" w:type="dxa"/>
            <w:tcBorders>
              <w:top w:val="nil"/>
              <w:left w:val="nil"/>
              <w:bottom w:val="single" w:sz="4" w:space="0" w:color="auto"/>
              <w:right w:val="nil"/>
            </w:tcBorders>
          </w:tcPr>
          <w:p w14:paraId="64A2731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120.0</w:t>
            </w:r>
          </w:p>
        </w:tc>
        <w:tc>
          <w:tcPr>
            <w:tcW w:w="1890" w:type="dxa"/>
            <w:tcBorders>
              <w:top w:val="nil"/>
              <w:left w:val="nil"/>
              <w:bottom w:val="single" w:sz="4" w:space="0" w:color="auto"/>
              <w:right w:val="nil"/>
            </w:tcBorders>
          </w:tcPr>
          <w:p w14:paraId="47272EB9" w14:textId="77777777" w:rsidR="005A43CE" w:rsidRPr="002069B5" w:rsidRDefault="005A43CE" w:rsidP="00A119E9">
            <w:pPr>
              <w:spacing w:line="360" w:lineRule="auto"/>
              <w:rPr>
                <w:rFonts w:cs="Arial"/>
                <w:sz w:val="16"/>
                <w:szCs w:val="16"/>
              </w:rPr>
            </w:pPr>
            <w:r w:rsidRPr="002069B5">
              <w:rPr>
                <w:rFonts w:cs="Arial"/>
                <w:sz w:val="16"/>
                <w:szCs w:val="16"/>
              </w:rPr>
              <w:t>Avg Temp (C)- 25.32</w:t>
            </w:r>
            <w:r w:rsidRPr="002069B5">
              <w:rPr>
                <w:rFonts w:cs="Arial"/>
                <w:sz w:val="16"/>
                <w:szCs w:val="16"/>
              </w:rPr>
              <w:br/>
              <w:t>Precipitation (cm)- 0.00</w:t>
            </w:r>
          </w:p>
          <w:p w14:paraId="45384D78" w14:textId="77777777" w:rsidR="005A43CE" w:rsidRPr="002069B5" w:rsidRDefault="005A43CE" w:rsidP="00A119E9">
            <w:pPr>
              <w:spacing w:line="360" w:lineRule="auto"/>
              <w:rPr>
                <w:rFonts w:cs="Arial"/>
                <w:sz w:val="16"/>
                <w:szCs w:val="16"/>
              </w:rPr>
            </w:pPr>
            <w:r w:rsidRPr="002069B5">
              <w:rPr>
                <w:rFonts w:cs="Arial"/>
                <w:sz w:val="16"/>
                <w:szCs w:val="16"/>
              </w:rPr>
              <w:t>Max Wind Speed (KPH)-24.14</w:t>
            </w:r>
          </w:p>
          <w:p w14:paraId="1C00BB67" w14:textId="77777777" w:rsidR="005A43CE" w:rsidRPr="002069B5" w:rsidRDefault="005A43CE" w:rsidP="00A119E9">
            <w:pPr>
              <w:spacing w:line="360" w:lineRule="auto"/>
              <w:rPr>
                <w:rFonts w:cs="Arial"/>
                <w:sz w:val="16"/>
                <w:szCs w:val="16"/>
              </w:rPr>
            </w:pPr>
          </w:p>
        </w:tc>
        <w:tc>
          <w:tcPr>
            <w:tcW w:w="4680" w:type="dxa"/>
            <w:tcBorders>
              <w:top w:val="nil"/>
              <w:left w:val="nil"/>
              <w:bottom w:val="single" w:sz="4" w:space="0" w:color="auto"/>
              <w:right w:val="nil"/>
            </w:tcBorders>
          </w:tcPr>
          <w:p w14:paraId="63222AD8"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M_2908356_NW_17_1_20100919 (found in NAIP)</w:t>
            </w:r>
          </w:p>
          <w:p w14:paraId="30D284CD"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73D6845"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29D5D098"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AB03389"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24B5B9D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6AA7CB0A" w14:textId="77777777" w:rsidR="005A43CE" w:rsidRPr="002069B5" w:rsidRDefault="005A43CE" w:rsidP="00A119E9">
            <w:pPr>
              <w:spacing w:line="360" w:lineRule="auto"/>
              <w:rPr>
                <w:rFonts w:cs="Arial"/>
                <w:sz w:val="16"/>
                <w:szCs w:val="16"/>
              </w:rPr>
            </w:pPr>
            <w:r w:rsidRPr="002069B5">
              <w:rPr>
                <w:rFonts w:cs="Arial"/>
                <w:sz w:val="16"/>
                <w:szCs w:val="16"/>
              </w:rPr>
              <w:t>Number of Bands              4</w:t>
            </w:r>
          </w:p>
          <w:p w14:paraId="42253F96" w14:textId="77777777" w:rsidR="005A43CE" w:rsidRPr="002069B5" w:rsidRDefault="005A43CE" w:rsidP="00A119E9">
            <w:pPr>
              <w:spacing w:line="360" w:lineRule="auto"/>
              <w:rPr>
                <w:rFonts w:cs="Arial"/>
                <w:sz w:val="16"/>
                <w:szCs w:val="16"/>
              </w:rPr>
            </w:pPr>
            <w:r w:rsidRPr="002069B5">
              <w:rPr>
                <w:rFonts w:cs="Arial"/>
                <w:sz w:val="16"/>
                <w:szCs w:val="16"/>
              </w:rPr>
              <w:t>Sensor Type                      CNIR</w:t>
            </w:r>
          </w:p>
        </w:tc>
      </w:tr>
    </w:tbl>
    <w:p w14:paraId="22E103CE" w14:textId="77777777" w:rsidR="005A43CE" w:rsidRDefault="005A43CE" w:rsidP="005A43CE"/>
    <w:p w14:paraId="2D5BC7CF" w14:textId="77777777" w:rsidR="005A43CE" w:rsidRDefault="005A43CE" w:rsidP="005A43CE"/>
    <w:p w14:paraId="536EE62F" w14:textId="77777777" w:rsidR="005A43CE" w:rsidRDefault="005A43CE" w:rsidP="005A43CE"/>
    <w:p w14:paraId="65C4EBF4" w14:textId="77777777" w:rsidR="00CB2126" w:rsidRDefault="00CB2126" w:rsidP="005A43CE">
      <w:bookmarkStart w:id="444" w:name="_Toc62479418"/>
      <w:bookmarkStart w:id="445" w:name="_Toc63171678"/>
      <w:bookmarkStart w:id="446" w:name="_Toc63349191"/>
    </w:p>
    <w:p w14:paraId="60818CB0" w14:textId="1E741135" w:rsidR="005A43CE" w:rsidRDefault="005A43CE" w:rsidP="005A43CE">
      <w:r>
        <w:lastRenderedPageBreak/>
        <w:t xml:space="preserve">Table 3-1.   </w:t>
      </w:r>
      <w:r w:rsidRPr="008B74AA">
        <w:t>Continued</w:t>
      </w:r>
      <w:bookmarkEnd w:id="444"/>
      <w:bookmarkEnd w:id="445"/>
      <w:bookmarkEnd w:id="446"/>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980"/>
        <w:gridCol w:w="1890"/>
        <w:gridCol w:w="4680"/>
      </w:tblGrid>
      <w:tr w:rsidR="005A43CE" w:rsidRPr="00C109C3" w14:paraId="554C761A" w14:textId="77777777" w:rsidTr="00A119E9">
        <w:trPr>
          <w:trHeight w:val="791"/>
        </w:trPr>
        <w:tc>
          <w:tcPr>
            <w:tcW w:w="1255" w:type="dxa"/>
            <w:tcBorders>
              <w:top w:val="single" w:sz="4" w:space="0" w:color="auto"/>
              <w:bottom w:val="single" w:sz="4" w:space="0" w:color="auto"/>
            </w:tcBorders>
          </w:tcPr>
          <w:p w14:paraId="64FF2031" w14:textId="77777777" w:rsidR="005A43CE" w:rsidRPr="002069B5" w:rsidRDefault="005A43CE" w:rsidP="00A119E9">
            <w:pPr>
              <w:spacing w:line="360" w:lineRule="auto"/>
              <w:rPr>
                <w:rFonts w:cs="Arial"/>
                <w:sz w:val="16"/>
                <w:szCs w:val="16"/>
              </w:rPr>
            </w:pPr>
            <w:r w:rsidRPr="002069B5">
              <w:rPr>
                <w:rFonts w:cs="Arial"/>
                <w:sz w:val="16"/>
                <w:szCs w:val="16"/>
              </w:rPr>
              <w:t>Date</w:t>
            </w:r>
          </w:p>
        </w:tc>
        <w:tc>
          <w:tcPr>
            <w:tcW w:w="1980" w:type="dxa"/>
            <w:tcBorders>
              <w:top w:val="single" w:sz="4" w:space="0" w:color="auto"/>
              <w:bottom w:val="single" w:sz="4" w:space="0" w:color="auto"/>
            </w:tcBorders>
          </w:tcPr>
          <w:p w14:paraId="2A82D2FD" w14:textId="77777777" w:rsidR="005A43CE" w:rsidRPr="002069B5" w:rsidRDefault="005A43CE" w:rsidP="00A119E9">
            <w:pPr>
              <w:spacing w:line="360" w:lineRule="auto"/>
              <w:rPr>
                <w:rFonts w:cs="Arial"/>
                <w:sz w:val="16"/>
                <w:szCs w:val="16"/>
              </w:rPr>
            </w:pPr>
            <w:r w:rsidRPr="002069B5">
              <w:rPr>
                <w:rFonts w:cs="Arial"/>
                <w:sz w:val="16"/>
                <w:szCs w:val="16"/>
              </w:rPr>
              <w:t>Median River Discharge (</w:t>
            </w:r>
            <w:r w:rsidRPr="00910114">
              <w:rPr>
                <w:rFonts w:cs="Arial"/>
                <w:sz w:val="16"/>
                <w:szCs w:val="16"/>
              </w:rPr>
              <w:t>m^3/s</w:t>
            </w:r>
            <w:r w:rsidRPr="002069B5">
              <w:rPr>
                <w:rFonts w:cs="Arial"/>
                <w:sz w:val="16"/>
                <w:szCs w:val="16"/>
              </w:rPr>
              <w:t>)</w:t>
            </w:r>
          </w:p>
          <w:p w14:paraId="77E50FEB" w14:textId="77777777" w:rsidR="005A43CE" w:rsidRPr="002069B5" w:rsidRDefault="005A43CE" w:rsidP="00A119E9">
            <w:pPr>
              <w:spacing w:line="360" w:lineRule="auto"/>
              <w:rPr>
                <w:rFonts w:cs="Arial"/>
                <w:sz w:val="16"/>
                <w:szCs w:val="16"/>
              </w:rPr>
            </w:pPr>
            <w:r w:rsidRPr="002069B5">
              <w:rPr>
                <w:rFonts w:cs="Arial"/>
                <w:sz w:val="16"/>
                <w:szCs w:val="16"/>
              </w:rPr>
              <w:t>Station ID= 02323500</w:t>
            </w:r>
          </w:p>
        </w:tc>
        <w:tc>
          <w:tcPr>
            <w:tcW w:w="1890" w:type="dxa"/>
            <w:tcBorders>
              <w:top w:val="single" w:sz="4" w:space="0" w:color="auto"/>
              <w:bottom w:val="single" w:sz="4" w:space="0" w:color="auto"/>
            </w:tcBorders>
          </w:tcPr>
          <w:p w14:paraId="29A0ACAC" w14:textId="77777777" w:rsidR="005A43CE" w:rsidRPr="002069B5" w:rsidRDefault="005A43CE" w:rsidP="00A119E9">
            <w:pPr>
              <w:spacing w:line="360" w:lineRule="auto"/>
              <w:rPr>
                <w:rFonts w:cs="Arial"/>
                <w:sz w:val="16"/>
                <w:szCs w:val="16"/>
              </w:rPr>
            </w:pPr>
            <w:r w:rsidRPr="002069B5">
              <w:rPr>
                <w:rFonts w:cs="Arial"/>
                <w:sz w:val="16"/>
                <w:szCs w:val="16"/>
              </w:rPr>
              <w:t>Observed weather</w:t>
            </w:r>
          </w:p>
        </w:tc>
        <w:tc>
          <w:tcPr>
            <w:tcW w:w="4680" w:type="dxa"/>
            <w:tcBorders>
              <w:top w:val="single" w:sz="4" w:space="0" w:color="auto"/>
              <w:bottom w:val="single" w:sz="4" w:space="0" w:color="auto"/>
            </w:tcBorders>
          </w:tcPr>
          <w:p w14:paraId="140D1788" w14:textId="77777777" w:rsidR="005A43CE" w:rsidRPr="002069B5" w:rsidRDefault="005A43CE" w:rsidP="00A119E9">
            <w:pPr>
              <w:spacing w:line="360" w:lineRule="auto"/>
              <w:rPr>
                <w:rFonts w:cs="Arial"/>
                <w:sz w:val="16"/>
                <w:szCs w:val="16"/>
              </w:rPr>
            </w:pPr>
            <w:r w:rsidRPr="002069B5">
              <w:rPr>
                <w:rFonts w:cs="Arial"/>
                <w:sz w:val="16"/>
                <w:szCs w:val="16"/>
              </w:rPr>
              <w:t>Metadata (USGS Earth Explorer)</w:t>
            </w:r>
          </w:p>
        </w:tc>
      </w:tr>
      <w:tr w:rsidR="005A43CE" w:rsidRPr="00C109C3" w14:paraId="1B604595" w14:textId="77777777" w:rsidTr="00A119E9">
        <w:trPr>
          <w:trHeight w:val="1646"/>
        </w:trPr>
        <w:tc>
          <w:tcPr>
            <w:tcW w:w="1255" w:type="dxa"/>
            <w:tcBorders>
              <w:top w:val="single" w:sz="4" w:space="0" w:color="auto"/>
            </w:tcBorders>
          </w:tcPr>
          <w:p w14:paraId="715B9809" w14:textId="77777777" w:rsidR="005A43CE" w:rsidRPr="002069B5" w:rsidRDefault="005A43CE" w:rsidP="00A119E9">
            <w:pPr>
              <w:spacing w:line="360" w:lineRule="auto"/>
              <w:rPr>
                <w:rFonts w:cs="Arial"/>
                <w:sz w:val="16"/>
                <w:szCs w:val="16"/>
              </w:rPr>
            </w:pPr>
            <w:r w:rsidRPr="002069B5">
              <w:rPr>
                <w:rFonts w:cs="Arial"/>
                <w:sz w:val="16"/>
                <w:szCs w:val="16"/>
              </w:rPr>
              <w:t>October 13, 2013</w:t>
            </w:r>
          </w:p>
        </w:tc>
        <w:tc>
          <w:tcPr>
            <w:tcW w:w="1980" w:type="dxa"/>
            <w:tcBorders>
              <w:top w:val="single" w:sz="4" w:space="0" w:color="auto"/>
            </w:tcBorders>
          </w:tcPr>
          <w:p w14:paraId="61E4943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232.2</w:t>
            </w:r>
          </w:p>
        </w:tc>
        <w:tc>
          <w:tcPr>
            <w:tcW w:w="1890" w:type="dxa"/>
            <w:tcBorders>
              <w:top w:val="single" w:sz="4" w:space="0" w:color="auto"/>
            </w:tcBorders>
          </w:tcPr>
          <w:p w14:paraId="1917FBD9" w14:textId="77777777" w:rsidR="005A43CE" w:rsidRPr="002069B5" w:rsidRDefault="005A43CE" w:rsidP="00A119E9">
            <w:pPr>
              <w:spacing w:line="360" w:lineRule="auto"/>
              <w:rPr>
                <w:rFonts w:cs="Arial"/>
                <w:sz w:val="16"/>
                <w:szCs w:val="16"/>
              </w:rPr>
            </w:pPr>
            <w:r w:rsidRPr="002069B5">
              <w:rPr>
                <w:rFonts w:cs="Arial"/>
                <w:sz w:val="16"/>
                <w:szCs w:val="16"/>
              </w:rPr>
              <w:t>Avg Temp (C)- 22.13</w:t>
            </w:r>
            <w:r w:rsidRPr="002069B5">
              <w:rPr>
                <w:rFonts w:cs="Arial"/>
                <w:sz w:val="16"/>
                <w:szCs w:val="16"/>
              </w:rPr>
              <w:br/>
              <w:t>Precipitation (cm)- 0.00</w:t>
            </w:r>
          </w:p>
          <w:p w14:paraId="482567D5" w14:textId="77777777" w:rsidR="005A43CE" w:rsidRPr="002069B5" w:rsidRDefault="005A43CE" w:rsidP="00A119E9">
            <w:pPr>
              <w:spacing w:line="360" w:lineRule="auto"/>
              <w:rPr>
                <w:rFonts w:cs="Arial"/>
                <w:sz w:val="16"/>
                <w:szCs w:val="16"/>
              </w:rPr>
            </w:pPr>
            <w:r w:rsidRPr="002069B5">
              <w:rPr>
                <w:rFonts w:cs="Arial"/>
                <w:sz w:val="16"/>
                <w:szCs w:val="16"/>
              </w:rPr>
              <w:t>Max Wind Speed (MPH)- 10</w:t>
            </w:r>
          </w:p>
        </w:tc>
        <w:tc>
          <w:tcPr>
            <w:tcW w:w="4680" w:type="dxa"/>
            <w:tcBorders>
              <w:top w:val="single" w:sz="4" w:space="0" w:color="auto"/>
            </w:tcBorders>
          </w:tcPr>
          <w:p w14:paraId="5E0D3277"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M_2908356_NW_17_1_20131013 (found in NAIP)</w:t>
            </w:r>
          </w:p>
          <w:p w14:paraId="3B55E223" w14:textId="77777777" w:rsidR="005A43CE" w:rsidRPr="002069B5" w:rsidRDefault="005A43CE" w:rsidP="00A119E9">
            <w:pPr>
              <w:spacing w:line="360" w:lineRule="auto"/>
              <w:rPr>
                <w:rFonts w:cs="Arial"/>
                <w:sz w:val="16"/>
                <w:szCs w:val="16"/>
              </w:rPr>
            </w:pPr>
            <w:r w:rsidRPr="002069B5">
              <w:rPr>
                <w:rFonts w:cs="Arial"/>
                <w:sz w:val="16"/>
                <w:szCs w:val="16"/>
              </w:rPr>
              <w:t>Map Projection</w:t>
            </w:r>
            <w:r w:rsidRPr="002069B5">
              <w:rPr>
                <w:rFonts w:cs="Arial"/>
                <w:sz w:val="16"/>
                <w:szCs w:val="16"/>
              </w:rPr>
              <w:tab/>
              <w:t xml:space="preserve">          UTM</w:t>
            </w:r>
          </w:p>
          <w:p w14:paraId="68D1298F" w14:textId="77777777" w:rsidR="005A43CE" w:rsidRPr="002069B5" w:rsidRDefault="005A43CE" w:rsidP="00A119E9">
            <w:pPr>
              <w:spacing w:line="360" w:lineRule="auto"/>
              <w:rPr>
                <w:rFonts w:cs="Arial"/>
                <w:sz w:val="16"/>
                <w:szCs w:val="16"/>
              </w:rPr>
            </w:pPr>
            <w:r w:rsidRPr="002069B5">
              <w:rPr>
                <w:rFonts w:cs="Arial"/>
                <w:sz w:val="16"/>
                <w:szCs w:val="16"/>
              </w:rPr>
              <w:t>Projection Zone</w:t>
            </w:r>
            <w:r w:rsidRPr="002069B5">
              <w:rPr>
                <w:rFonts w:cs="Arial"/>
                <w:sz w:val="16"/>
                <w:szCs w:val="16"/>
              </w:rPr>
              <w:tab/>
              <w:t xml:space="preserve">          17N</w:t>
            </w:r>
          </w:p>
          <w:p w14:paraId="3B3452C7"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6158717C"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1906900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2BD0C259"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02BCADB2"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350E3831" w14:textId="77777777" w:rsidTr="00A119E9">
        <w:trPr>
          <w:trHeight w:val="1610"/>
        </w:trPr>
        <w:tc>
          <w:tcPr>
            <w:tcW w:w="1255" w:type="dxa"/>
          </w:tcPr>
          <w:p w14:paraId="575A1648" w14:textId="77777777" w:rsidR="005A43CE" w:rsidRPr="002069B5" w:rsidRDefault="005A43CE" w:rsidP="00A119E9">
            <w:pPr>
              <w:spacing w:line="360" w:lineRule="auto"/>
              <w:rPr>
                <w:rFonts w:cs="Arial"/>
                <w:sz w:val="16"/>
                <w:szCs w:val="16"/>
              </w:rPr>
            </w:pPr>
            <w:r w:rsidRPr="002069B5">
              <w:rPr>
                <w:rFonts w:cs="Arial"/>
                <w:sz w:val="16"/>
                <w:szCs w:val="16"/>
              </w:rPr>
              <w:t>November 12, 2015</w:t>
            </w:r>
          </w:p>
        </w:tc>
        <w:tc>
          <w:tcPr>
            <w:tcW w:w="1980" w:type="dxa"/>
          </w:tcPr>
          <w:p w14:paraId="3615BEF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171.9</w:t>
            </w:r>
          </w:p>
        </w:tc>
        <w:tc>
          <w:tcPr>
            <w:tcW w:w="1890" w:type="dxa"/>
          </w:tcPr>
          <w:p w14:paraId="7B4CF342" w14:textId="77777777" w:rsidR="005A43CE" w:rsidRPr="002069B5" w:rsidRDefault="005A43CE" w:rsidP="00A119E9">
            <w:pPr>
              <w:spacing w:line="360" w:lineRule="auto"/>
              <w:rPr>
                <w:rFonts w:cs="Arial"/>
                <w:sz w:val="16"/>
                <w:szCs w:val="16"/>
              </w:rPr>
            </w:pPr>
            <w:r w:rsidRPr="002069B5">
              <w:rPr>
                <w:rFonts w:cs="Arial"/>
                <w:sz w:val="16"/>
                <w:szCs w:val="16"/>
              </w:rPr>
              <w:t>Avg Temp (C)- 19.27</w:t>
            </w:r>
            <w:r w:rsidRPr="002069B5">
              <w:rPr>
                <w:rFonts w:cs="Arial"/>
                <w:sz w:val="16"/>
                <w:szCs w:val="16"/>
              </w:rPr>
              <w:br/>
              <w:t>Precipitation (cm)- 0.00</w:t>
            </w:r>
          </w:p>
          <w:p w14:paraId="521D14C6" w14:textId="77777777" w:rsidR="005A43CE" w:rsidRPr="002069B5" w:rsidRDefault="005A43CE" w:rsidP="00A119E9">
            <w:pPr>
              <w:spacing w:line="360" w:lineRule="auto"/>
              <w:rPr>
                <w:rFonts w:cs="Arial"/>
                <w:sz w:val="16"/>
                <w:szCs w:val="16"/>
              </w:rPr>
            </w:pPr>
            <w:r w:rsidRPr="002069B5">
              <w:rPr>
                <w:rFonts w:cs="Arial"/>
                <w:sz w:val="16"/>
                <w:szCs w:val="16"/>
              </w:rPr>
              <w:t>Max Wind Speed (KPH)- 16.09</w:t>
            </w:r>
          </w:p>
        </w:tc>
        <w:tc>
          <w:tcPr>
            <w:tcW w:w="4680" w:type="dxa"/>
          </w:tcPr>
          <w:p w14:paraId="40B2DC0D"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M_2908356_NW_17_1_20151112 (found in NAIP)</w:t>
            </w:r>
          </w:p>
          <w:p w14:paraId="28B0BCAF"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F4356E0"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756885E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5E69191"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396B31A1"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605BD20A"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3D95C0B2"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2A36DB19" w14:textId="77777777" w:rsidTr="00A119E9">
        <w:trPr>
          <w:trHeight w:val="1565"/>
        </w:trPr>
        <w:tc>
          <w:tcPr>
            <w:tcW w:w="1255" w:type="dxa"/>
          </w:tcPr>
          <w:p w14:paraId="7D8E8D3C" w14:textId="77777777" w:rsidR="005A43CE" w:rsidRPr="002069B5" w:rsidRDefault="005A43CE" w:rsidP="00A119E9">
            <w:pPr>
              <w:spacing w:line="360" w:lineRule="auto"/>
              <w:rPr>
                <w:rFonts w:cs="Arial"/>
                <w:sz w:val="16"/>
                <w:szCs w:val="16"/>
              </w:rPr>
            </w:pPr>
            <w:r w:rsidRPr="002069B5">
              <w:rPr>
                <w:rFonts w:cs="Arial"/>
                <w:sz w:val="16"/>
                <w:szCs w:val="16"/>
              </w:rPr>
              <w:t>October 26, 2017</w:t>
            </w:r>
          </w:p>
        </w:tc>
        <w:tc>
          <w:tcPr>
            <w:tcW w:w="1980" w:type="dxa"/>
          </w:tcPr>
          <w:p w14:paraId="60CD240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226.3</w:t>
            </w:r>
          </w:p>
        </w:tc>
        <w:tc>
          <w:tcPr>
            <w:tcW w:w="1890" w:type="dxa"/>
          </w:tcPr>
          <w:p w14:paraId="38EC8D8B" w14:textId="77777777" w:rsidR="005A43CE" w:rsidRPr="002069B5" w:rsidRDefault="005A43CE" w:rsidP="00A119E9">
            <w:pPr>
              <w:spacing w:line="360" w:lineRule="auto"/>
              <w:rPr>
                <w:rFonts w:cs="Arial"/>
                <w:sz w:val="16"/>
                <w:szCs w:val="16"/>
              </w:rPr>
            </w:pPr>
            <w:r w:rsidRPr="002069B5">
              <w:rPr>
                <w:rFonts w:cs="Arial"/>
                <w:sz w:val="16"/>
                <w:szCs w:val="16"/>
              </w:rPr>
              <w:t>Avg Temp (C)- 12.60</w:t>
            </w:r>
            <w:r w:rsidRPr="002069B5">
              <w:rPr>
                <w:rFonts w:cs="Arial"/>
                <w:sz w:val="16"/>
                <w:szCs w:val="16"/>
              </w:rPr>
              <w:br/>
              <w:t>Precipitation (cm)- 0.00</w:t>
            </w:r>
          </w:p>
          <w:p w14:paraId="65FED547" w14:textId="77777777" w:rsidR="005A43CE" w:rsidRPr="002069B5" w:rsidRDefault="005A43CE" w:rsidP="00A119E9">
            <w:pPr>
              <w:spacing w:line="360" w:lineRule="auto"/>
              <w:rPr>
                <w:rFonts w:cs="Arial"/>
                <w:sz w:val="16"/>
                <w:szCs w:val="16"/>
              </w:rPr>
            </w:pPr>
            <w:r w:rsidRPr="002069B5">
              <w:rPr>
                <w:rFonts w:cs="Arial"/>
                <w:sz w:val="16"/>
                <w:szCs w:val="16"/>
              </w:rPr>
              <w:t>Max Wind Speed (KPH)- 14.48</w:t>
            </w:r>
          </w:p>
        </w:tc>
        <w:tc>
          <w:tcPr>
            <w:tcW w:w="4680" w:type="dxa"/>
          </w:tcPr>
          <w:p w14:paraId="7C48DF14"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M_2908356_NW_17_1_20171026 (found in NAIP)</w:t>
            </w:r>
          </w:p>
          <w:p w14:paraId="12A2FDC0" w14:textId="77777777" w:rsidR="005A43CE" w:rsidRPr="002069B5" w:rsidRDefault="005A43CE" w:rsidP="00A119E9">
            <w:pPr>
              <w:spacing w:line="360" w:lineRule="auto"/>
              <w:rPr>
                <w:rFonts w:cs="Arial"/>
                <w:sz w:val="16"/>
                <w:szCs w:val="16"/>
              </w:rPr>
            </w:pPr>
            <w:r w:rsidRPr="002069B5">
              <w:rPr>
                <w:rFonts w:cs="Arial"/>
                <w:sz w:val="16"/>
                <w:szCs w:val="16"/>
              </w:rPr>
              <w:t>Map Projection</w:t>
            </w:r>
            <w:r w:rsidRPr="002069B5">
              <w:rPr>
                <w:rFonts w:cs="Arial"/>
                <w:sz w:val="16"/>
                <w:szCs w:val="16"/>
              </w:rPr>
              <w:tab/>
              <w:t xml:space="preserve">      UTM</w:t>
            </w:r>
          </w:p>
          <w:p w14:paraId="11ED6F6B" w14:textId="77777777" w:rsidR="005A43CE" w:rsidRPr="002069B5" w:rsidRDefault="005A43CE" w:rsidP="00A119E9">
            <w:pPr>
              <w:spacing w:line="360" w:lineRule="auto"/>
              <w:rPr>
                <w:rFonts w:cs="Arial"/>
                <w:sz w:val="16"/>
                <w:szCs w:val="16"/>
              </w:rPr>
            </w:pPr>
            <w:r w:rsidRPr="002069B5">
              <w:rPr>
                <w:rFonts w:cs="Arial"/>
                <w:sz w:val="16"/>
                <w:szCs w:val="16"/>
              </w:rPr>
              <w:t>Projection Zone</w:t>
            </w:r>
            <w:r w:rsidRPr="002069B5">
              <w:rPr>
                <w:rFonts w:cs="Arial"/>
                <w:sz w:val="16"/>
                <w:szCs w:val="16"/>
              </w:rPr>
              <w:tab/>
              <w:t xml:space="preserve">      17N</w:t>
            </w:r>
          </w:p>
          <w:p w14:paraId="5CD805F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666A4B2B"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16D29A6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287AE6FF"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0DFC7C3D"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38C77884" w14:textId="77777777" w:rsidTr="00A119E9">
        <w:trPr>
          <w:trHeight w:val="1610"/>
        </w:trPr>
        <w:tc>
          <w:tcPr>
            <w:tcW w:w="1255" w:type="dxa"/>
            <w:tcBorders>
              <w:bottom w:val="single" w:sz="4" w:space="0" w:color="auto"/>
            </w:tcBorders>
          </w:tcPr>
          <w:p w14:paraId="158004A2" w14:textId="77777777" w:rsidR="005A43CE" w:rsidRPr="002069B5" w:rsidRDefault="005A43CE" w:rsidP="00A119E9">
            <w:pPr>
              <w:spacing w:line="360" w:lineRule="auto"/>
              <w:rPr>
                <w:rFonts w:cs="Arial"/>
                <w:sz w:val="16"/>
                <w:szCs w:val="16"/>
              </w:rPr>
            </w:pPr>
            <w:r w:rsidRPr="002069B5">
              <w:rPr>
                <w:rFonts w:cs="Arial"/>
                <w:sz w:val="16"/>
                <w:szCs w:val="16"/>
              </w:rPr>
              <w:t>November 10, 2019</w:t>
            </w:r>
          </w:p>
        </w:tc>
        <w:tc>
          <w:tcPr>
            <w:tcW w:w="1980" w:type="dxa"/>
            <w:tcBorders>
              <w:bottom w:val="single" w:sz="4" w:space="0" w:color="auto"/>
            </w:tcBorders>
          </w:tcPr>
          <w:p w14:paraId="6B3E7751" w14:textId="77777777" w:rsidR="005A43CE" w:rsidRPr="002069B5" w:rsidRDefault="005A43CE" w:rsidP="00A119E9">
            <w:pPr>
              <w:spacing w:line="360" w:lineRule="auto"/>
              <w:rPr>
                <w:rFonts w:cs="Arial"/>
                <w:sz w:val="16"/>
                <w:szCs w:val="16"/>
              </w:rPr>
            </w:pPr>
            <w:r w:rsidRPr="002069B5">
              <w:rPr>
                <w:rFonts w:cs="Arial"/>
                <w:sz w:val="16"/>
                <w:szCs w:val="16"/>
              </w:rPr>
              <w:t xml:space="preserve">Value = </w:t>
            </w:r>
            <w:r>
              <w:rPr>
                <w:rFonts w:cs="Arial"/>
                <w:sz w:val="16"/>
                <w:szCs w:val="16"/>
              </w:rPr>
              <w:t>146.9</w:t>
            </w:r>
          </w:p>
        </w:tc>
        <w:tc>
          <w:tcPr>
            <w:tcW w:w="1890" w:type="dxa"/>
            <w:tcBorders>
              <w:bottom w:val="single" w:sz="4" w:space="0" w:color="auto"/>
            </w:tcBorders>
          </w:tcPr>
          <w:p w14:paraId="56744EAB" w14:textId="77777777" w:rsidR="005A43CE" w:rsidRPr="002069B5" w:rsidRDefault="005A43CE" w:rsidP="00A119E9">
            <w:pPr>
              <w:spacing w:line="360" w:lineRule="auto"/>
              <w:rPr>
                <w:rFonts w:cs="Arial"/>
                <w:sz w:val="16"/>
                <w:szCs w:val="16"/>
              </w:rPr>
            </w:pPr>
            <w:r w:rsidRPr="002069B5">
              <w:rPr>
                <w:rFonts w:cs="Arial"/>
                <w:sz w:val="16"/>
                <w:szCs w:val="16"/>
              </w:rPr>
              <w:t>Avg Temp (C)- 14.12</w:t>
            </w:r>
            <w:r w:rsidRPr="002069B5">
              <w:rPr>
                <w:rFonts w:cs="Arial"/>
                <w:sz w:val="16"/>
                <w:szCs w:val="16"/>
              </w:rPr>
              <w:br/>
              <w:t>Precipitation (cm)- 0.00</w:t>
            </w:r>
          </w:p>
          <w:p w14:paraId="46FAD3DB" w14:textId="77777777" w:rsidR="005A43CE" w:rsidRPr="002069B5" w:rsidRDefault="005A43CE" w:rsidP="00A119E9">
            <w:pPr>
              <w:spacing w:line="360" w:lineRule="auto"/>
              <w:rPr>
                <w:rFonts w:cs="Arial"/>
                <w:sz w:val="16"/>
                <w:szCs w:val="16"/>
              </w:rPr>
            </w:pPr>
            <w:r w:rsidRPr="002069B5">
              <w:rPr>
                <w:rFonts w:cs="Arial"/>
                <w:sz w:val="16"/>
                <w:szCs w:val="16"/>
              </w:rPr>
              <w:t>Max Wind Speed (KPH)- 11.27</w:t>
            </w:r>
          </w:p>
        </w:tc>
        <w:tc>
          <w:tcPr>
            <w:tcW w:w="4680" w:type="dxa"/>
            <w:tcBorders>
              <w:bottom w:val="single" w:sz="4" w:space="0" w:color="auto"/>
            </w:tcBorders>
          </w:tcPr>
          <w:p w14:paraId="1F9E5B51"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M_2908356_NW_17_060_20191110 (found in NAIP)</w:t>
            </w:r>
          </w:p>
          <w:p w14:paraId="1921F557"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46CDC5F3"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5F2FCFB8"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840BAE2"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0.60</w:t>
            </w:r>
          </w:p>
          <w:p w14:paraId="764E3F4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32DF4697" w14:textId="77777777" w:rsidR="005A43CE" w:rsidRPr="002069B5" w:rsidRDefault="005A43CE" w:rsidP="00A119E9">
            <w:pPr>
              <w:spacing w:line="360" w:lineRule="auto"/>
              <w:rPr>
                <w:rFonts w:cs="Arial"/>
                <w:sz w:val="16"/>
                <w:szCs w:val="16"/>
              </w:rPr>
            </w:pPr>
            <w:r w:rsidRPr="002069B5">
              <w:rPr>
                <w:rFonts w:cs="Arial"/>
                <w:sz w:val="16"/>
                <w:szCs w:val="16"/>
              </w:rPr>
              <w:t>Number of Bands             4</w:t>
            </w:r>
          </w:p>
          <w:p w14:paraId="3AA3CB9F"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bl>
    <w:p w14:paraId="57672D0E" w14:textId="7B7923DA" w:rsidR="005A43CE" w:rsidRDefault="005A43CE" w:rsidP="005A43CE">
      <w:pPr>
        <w:pStyle w:val="014FigureCaption"/>
      </w:pPr>
      <w:r>
        <w:br w:type="page"/>
      </w:r>
    </w:p>
    <w:p w14:paraId="3CE6B8CF" w14:textId="77777777" w:rsidR="005A43CE" w:rsidRPr="000E384F" w:rsidRDefault="005A43CE" w:rsidP="005A43CE">
      <w:pPr>
        <w:pStyle w:val="013TableCaption"/>
      </w:pPr>
      <w:bookmarkStart w:id="447" w:name="_Toc64018368"/>
      <w:r w:rsidRPr="003E40AC">
        <w:lastRenderedPageBreak/>
        <w:t>Table 3-2.  National Agriculture Imagery Program (NAIP) aerial imagery band wavelength ranges in units (µm) (</w:t>
      </w:r>
      <w:hyperlink r:id="rId54" w:history="1">
        <w:r w:rsidRPr="003E40AC">
          <w:t>https://www.fsa.usda.gov/Assets/USDA-FSA-Public/usdafiles/APFO/support-documents/pdfs/fourband_infosheet_2017.pdf</w:t>
        </w:r>
      </w:hyperlink>
      <w:r w:rsidRPr="000E384F">
        <w:t>)</w:t>
      </w:r>
      <w:bookmarkEnd w:id="44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3511"/>
      </w:tblGrid>
      <w:tr w:rsidR="005A43CE" w:rsidRPr="00C109C3" w14:paraId="3BFA1A8F" w14:textId="77777777" w:rsidTr="00A119E9">
        <w:tc>
          <w:tcPr>
            <w:tcW w:w="2337" w:type="dxa"/>
            <w:tcBorders>
              <w:top w:val="single" w:sz="4" w:space="0" w:color="auto"/>
              <w:bottom w:val="single" w:sz="4" w:space="0" w:color="auto"/>
            </w:tcBorders>
          </w:tcPr>
          <w:p w14:paraId="7A4CB589" w14:textId="77777777" w:rsidR="005A43CE" w:rsidRPr="002069B5" w:rsidRDefault="005A43CE" w:rsidP="00A119E9">
            <w:pPr>
              <w:spacing w:line="360" w:lineRule="auto"/>
              <w:rPr>
                <w:rFonts w:cs="Arial"/>
                <w:sz w:val="16"/>
                <w:szCs w:val="16"/>
              </w:rPr>
            </w:pPr>
            <w:r w:rsidRPr="002069B5">
              <w:rPr>
                <w:rFonts w:cs="Arial"/>
                <w:sz w:val="16"/>
                <w:szCs w:val="16"/>
              </w:rPr>
              <w:t xml:space="preserve">Sensor Type </w:t>
            </w:r>
          </w:p>
        </w:tc>
        <w:tc>
          <w:tcPr>
            <w:tcW w:w="2337" w:type="dxa"/>
            <w:tcBorders>
              <w:top w:val="single" w:sz="4" w:space="0" w:color="auto"/>
              <w:bottom w:val="single" w:sz="4" w:space="0" w:color="auto"/>
            </w:tcBorders>
          </w:tcPr>
          <w:p w14:paraId="6BDD4EE4" w14:textId="77777777" w:rsidR="005A43CE" w:rsidRPr="002069B5" w:rsidRDefault="005A43CE" w:rsidP="00A119E9">
            <w:pPr>
              <w:spacing w:line="360" w:lineRule="auto"/>
              <w:rPr>
                <w:rFonts w:cs="Arial"/>
                <w:sz w:val="16"/>
                <w:szCs w:val="16"/>
              </w:rPr>
            </w:pPr>
            <w:r w:rsidRPr="002069B5">
              <w:rPr>
                <w:rFonts w:cs="Arial"/>
                <w:sz w:val="16"/>
                <w:szCs w:val="16"/>
              </w:rPr>
              <w:t>Color and wavelength (µm)</w:t>
            </w:r>
          </w:p>
        </w:tc>
        <w:tc>
          <w:tcPr>
            <w:tcW w:w="3511" w:type="dxa"/>
            <w:tcBorders>
              <w:top w:val="single" w:sz="4" w:space="0" w:color="auto"/>
              <w:bottom w:val="single" w:sz="4" w:space="0" w:color="auto"/>
            </w:tcBorders>
          </w:tcPr>
          <w:p w14:paraId="24286010" w14:textId="77777777" w:rsidR="005A43CE" w:rsidRPr="002069B5" w:rsidRDefault="005A43CE" w:rsidP="00A119E9">
            <w:pPr>
              <w:spacing w:line="360" w:lineRule="auto"/>
              <w:rPr>
                <w:rFonts w:cs="Arial"/>
                <w:sz w:val="16"/>
                <w:szCs w:val="16"/>
              </w:rPr>
            </w:pPr>
            <w:r w:rsidRPr="002069B5">
              <w:rPr>
                <w:rFonts w:cs="Arial"/>
                <w:sz w:val="16"/>
                <w:szCs w:val="16"/>
              </w:rPr>
              <w:t>Band and color channel to display true color</w:t>
            </w:r>
          </w:p>
        </w:tc>
      </w:tr>
      <w:tr w:rsidR="005A43CE" w:rsidRPr="00C109C3" w14:paraId="75BBDA66" w14:textId="77777777" w:rsidTr="00A119E9">
        <w:tc>
          <w:tcPr>
            <w:tcW w:w="2337" w:type="dxa"/>
            <w:tcBorders>
              <w:top w:val="single" w:sz="4" w:space="0" w:color="auto"/>
            </w:tcBorders>
          </w:tcPr>
          <w:p w14:paraId="04D9A423" w14:textId="77777777" w:rsidR="005A43CE" w:rsidRPr="002069B5" w:rsidRDefault="005A43CE" w:rsidP="00A119E9">
            <w:pPr>
              <w:spacing w:line="360" w:lineRule="auto"/>
              <w:rPr>
                <w:rFonts w:cs="Arial"/>
                <w:sz w:val="16"/>
                <w:szCs w:val="16"/>
              </w:rPr>
            </w:pPr>
            <w:r w:rsidRPr="002069B5">
              <w:rPr>
                <w:rFonts w:cs="Arial"/>
                <w:sz w:val="16"/>
                <w:szCs w:val="16"/>
              </w:rPr>
              <w:t>RGB</w:t>
            </w:r>
          </w:p>
        </w:tc>
        <w:tc>
          <w:tcPr>
            <w:tcW w:w="2337" w:type="dxa"/>
            <w:tcBorders>
              <w:top w:val="single" w:sz="4" w:space="0" w:color="auto"/>
            </w:tcBorders>
          </w:tcPr>
          <w:p w14:paraId="2C7A916E" w14:textId="77777777" w:rsidR="005A43CE" w:rsidRPr="002069B5" w:rsidRDefault="005A43CE" w:rsidP="00A119E9">
            <w:pPr>
              <w:spacing w:line="360" w:lineRule="auto"/>
              <w:rPr>
                <w:rFonts w:cs="Arial"/>
                <w:sz w:val="16"/>
                <w:szCs w:val="16"/>
              </w:rPr>
            </w:pPr>
            <w:r w:rsidRPr="002069B5">
              <w:rPr>
                <w:rFonts w:cs="Arial"/>
                <w:sz w:val="16"/>
                <w:szCs w:val="16"/>
              </w:rPr>
              <w:t>Blue 400–500</w:t>
            </w:r>
          </w:p>
          <w:p w14:paraId="752A0412" w14:textId="77777777" w:rsidR="005A43CE" w:rsidRPr="002069B5" w:rsidRDefault="005A43CE" w:rsidP="00A119E9">
            <w:pPr>
              <w:spacing w:line="360" w:lineRule="auto"/>
              <w:rPr>
                <w:rFonts w:cs="Arial"/>
                <w:sz w:val="16"/>
                <w:szCs w:val="16"/>
              </w:rPr>
            </w:pPr>
            <w:r w:rsidRPr="002069B5">
              <w:rPr>
                <w:rFonts w:cs="Arial"/>
                <w:sz w:val="16"/>
                <w:szCs w:val="16"/>
              </w:rPr>
              <w:t>Green 500–600</w:t>
            </w:r>
          </w:p>
          <w:p w14:paraId="67EB21F2" w14:textId="77777777" w:rsidR="005A43CE" w:rsidRPr="002069B5" w:rsidRDefault="005A43CE" w:rsidP="00A119E9">
            <w:pPr>
              <w:spacing w:line="360" w:lineRule="auto"/>
              <w:rPr>
                <w:rFonts w:cs="Arial"/>
                <w:sz w:val="16"/>
                <w:szCs w:val="16"/>
              </w:rPr>
            </w:pPr>
            <w:r w:rsidRPr="002069B5">
              <w:rPr>
                <w:rFonts w:cs="Arial"/>
                <w:sz w:val="16"/>
                <w:szCs w:val="16"/>
              </w:rPr>
              <w:t>Red 600–700</w:t>
            </w:r>
          </w:p>
        </w:tc>
        <w:tc>
          <w:tcPr>
            <w:tcW w:w="3511" w:type="dxa"/>
            <w:tcBorders>
              <w:top w:val="single" w:sz="4" w:space="0" w:color="auto"/>
            </w:tcBorders>
          </w:tcPr>
          <w:p w14:paraId="4282210C" w14:textId="77777777" w:rsidR="005A43CE" w:rsidRPr="002069B5" w:rsidRDefault="005A43CE" w:rsidP="00A119E9">
            <w:pPr>
              <w:spacing w:line="360" w:lineRule="auto"/>
              <w:rPr>
                <w:rFonts w:cs="Arial"/>
                <w:sz w:val="16"/>
                <w:szCs w:val="16"/>
              </w:rPr>
            </w:pPr>
            <w:r w:rsidRPr="002069B5">
              <w:rPr>
                <w:rFonts w:cs="Arial"/>
                <w:sz w:val="16"/>
                <w:szCs w:val="16"/>
              </w:rPr>
              <w:t>1 – Red channel</w:t>
            </w:r>
          </w:p>
          <w:p w14:paraId="153AA4ED" w14:textId="77777777" w:rsidR="005A43CE" w:rsidRPr="002069B5" w:rsidRDefault="005A43CE" w:rsidP="00A119E9">
            <w:pPr>
              <w:spacing w:line="360" w:lineRule="auto"/>
              <w:rPr>
                <w:rFonts w:cs="Arial"/>
                <w:sz w:val="16"/>
                <w:szCs w:val="16"/>
              </w:rPr>
            </w:pPr>
            <w:r w:rsidRPr="002069B5">
              <w:rPr>
                <w:rFonts w:cs="Arial"/>
                <w:sz w:val="16"/>
                <w:szCs w:val="16"/>
              </w:rPr>
              <w:t>2 – Green channel</w:t>
            </w:r>
          </w:p>
          <w:p w14:paraId="05D5CA3B" w14:textId="77777777" w:rsidR="005A43CE" w:rsidRPr="002069B5" w:rsidRDefault="005A43CE" w:rsidP="00A119E9">
            <w:pPr>
              <w:spacing w:line="360" w:lineRule="auto"/>
              <w:rPr>
                <w:rFonts w:cs="Arial"/>
                <w:sz w:val="16"/>
                <w:szCs w:val="16"/>
              </w:rPr>
            </w:pPr>
            <w:r w:rsidRPr="002069B5">
              <w:rPr>
                <w:rFonts w:cs="Arial"/>
                <w:sz w:val="16"/>
                <w:szCs w:val="16"/>
              </w:rPr>
              <w:t>3 – Blue channel</w:t>
            </w:r>
          </w:p>
        </w:tc>
      </w:tr>
      <w:tr w:rsidR="005A43CE" w:rsidRPr="00C109C3" w14:paraId="465269E6" w14:textId="77777777" w:rsidTr="00A119E9">
        <w:trPr>
          <w:trHeight w:val="863"/>
        </w:trPr>
        <w:tc>
          <w:tcPr>
            <w:tcW w:w="2337" w:type="dxa"/>
            <w:tcBorders>
              <w:bottom w:val="single" w:sz="4" w:space="0" w:color="auto"/>
            </w:tcBorders>
          </w:tcPr>
          <w:p w14:paraId="42B67843" w14:textId="77777777" w:rsidR="005A43CE" w:rsidRPr="002069B5" w:rsidRDefault="005A43CE" w:rsidP="00A119E9">
            <w:pPr>
              <w:spacing w:line="360" w:lineRule="auto"/>
              <w:rPr>
                <w:rFonts w:cs="Arial"/>
                <w:sz w:val="16"/>
                <w:szCs w:val="16"/>
              </w:rPr>
            </w:pPr>
            <w:r w:rsidRPr="002069B5">
              <w:rPr>
                <w:rFonts w:cs="Arial"/>
                <w:sz w:val="16"/>
                <w:szCs w:val="16"/>
              </w:rPr>
              <w:t xml:space="preserve">CIR/ CNIR </w:t>
            </w:r>
          </w:p>
        </w:tc>
        <w:tc>
          <w:tcPr>
            <w:tcW w:w="2337" w:type="dxa"/>
            <w:tcBorders>
              <w:bottom w:val="single" w:sz="4" w:space="0" w:color="auto"/>
            </w:tcBorders>
          </w:tcPr>
          <w:p w14:paraId="6D3069E5" w14:textId="77777777" w:rsidR="005A43CE" w:rsidRPr="002069B5" w:rsidRDefault="005A43CE" w:rsidP="00A119E9">
            <w:pPr>
              <w:spacing w:line="360" w:lineRule="auto"/>
              <w:rPr>
                <w:rFonts w:cs="Arial"/>
                <w:sz w:val="16"/>
                <w:szCs w:val="16"/>
              </w:rPr>
            </w:pPr>
            <w:r w:rsidRPr="002069B5">
              <w:rPr>
                <w:rFonts w:cs="Arial"/>
                <w:sz w:val="16"/>
                <w:szCs w:val="16"/>
              </w:rPr>
              <w:t>Blue 400–500</w:t>
            </w:r>
          </w:p>
          <w:p w14:paraId="755B61EF" w14:textId="77777777" w:rsidR="005A43CE" w:rsidRPr="002069B5" w:rsidRDefault="005A43CE" w:rsidP="00A119E9">
            <w:pPr>
              <w:spacing w:line="360" w:lineRule="auto"/>
              <w:rPr>
                <w:rFonts w:cs="Arial"/>
                <w:sz w:val="16"/>
                <w:szCs w:val="16"/>
              </w:rPr>
            </w:pPr>
            <w:r w:rsidRPr="002069B5">
              <w:rPr>
                <w:rFonts w:cs="Arial"/>
                <w:sz w:val="16"/>
                <w:szCs w:val="16"/>
              </w:rPr>
              <w:t>Green 500–600</w:t>
            </w:r>
          </w:p>
          <w:p w14:paraId="4DC915D2" w14:textId="77777777" w:rsidR="005A43CE" w:rsidRPr="002069B5" w:rsidRDefault="005A43CE" w:rsidP="00A119E9">
            <w:pPr>
              <w:spacing w:line="360" w:lineRule="auto"/>
              <w:rPr>
                <w:rFonts w:cs="Arial"/>
                <w:sz w:val="16"/>
                <w:szCs w:val="16"/>
              </w:rPr>
            </w:pPr>
            <w:r w:rsidRPr="002069B5">
              <w:rPr>
                <w:rFonts w:cs="Arial"/>
                <w:sz w:val="16"/>
                <w:szCs w:val="16"/>
              </w:rPr>
              <w:t>Red 600–700</w:t>
            </w:r>
          </w:p>
          <w:p w14:paraId="3656E6D7" w14:textId="6062B6B5" w:rsidR="005A43CE" w:rsidRPr="002069B5" w:rsidRDefault="005A43CE" w:rsidP="00A119E9">
            <w:pPr>
              <w:spacing w:line="360" w:lineRule="auto"/>
              <w:rPr>
                <w:rFonts w:cs="Arial"/>
                <w:sz w:val="16"/>
                <w:szCs w:val="16"/>
              </w:rPr>
            </w:pPr>
            <w:r w:rsidRPr="002069B5">
              <w:rPr>
                <w:rFonts w:cs="Arial"/>
                <w:sz w:val="16"/>
                <w:szCs w:val="16"/>
              </w:rPr>
              <w:t>Near</w:t>
            </w:r>
            <w:r w:rsidR="00882481">
              <w:rPr>
                <w:rFonts w:cs="Arial"/>
                <w:sz w:val="16"/>
                <w:szCs w:val="16"/>
              </w:rPr>
              <w:t>-</w:t>
            </w:r>
            <w:r w:rsidRPr="002069B5">
              <w:rPr>
                <w:rFonts w:cs="Arial"/>
                <w:sz w:val="16"/>
                <w:szCs w:val="16"/>
              </w:rPr>
              <w:t>Infrared 800–900</w:t>
            </w:r>
          </w:p>
        </w:tc>
        <w:tc>
          <w:tcPr>
            <w:tcW w:w="3511" w:type="dxa"/>
            <w:tcBorders>
              <w:bottom w:val="single" w:sz="4" w:space="0" w:color="auto"/>
            </w:tcBorders>
          </w:tcPr>
          <w:p w14:paraId="3EE29FDF" w14:textId="77777777" w:rsidR="005A43CE" w:rsidRPr="002069B5" w:rsidRDefault="005A43CE" w:rsidP="00A119E9">
            <w:pPr>
              <w:spacing w:line="360" w:lineRule="auto"/>
              <w:rPr>
                <w:rFonts w:cs="Arial"/>
                <w:sz w:val="16"/>
                <w:szCs w:val="16"/>
              </w:rPr>
            </w:pPr>
            <w:r w:rsidRPr="002069B5">
              <w:rPr>
                <w:rFonts w:cs="Arial"/>
                <w:sz w:val="16"/>
                <w:szCs w:val="16"/>
              </w:rPr>
              <w:t>1 – Red channel</w:t>
            </w:r>
          </w:p>
          <w:p w14:paraId="171BF8B8" w14:textId="77777777" w:rsidR="005A43CE" w:rsidRPr="002069B5" w:rsidRDefault="005A43CE" w:rsidP="00A119E9">
            <w:pPr>
              <w:spacing w:line="360" w:lineRule="auto"/>
              <w:rPr>
                <w:rFonts w:cs="Arial"/>
                <w:sz w:val="16"/>
                <w:szCs w:val="16"/>
              </w:rPr>
            </w:pPr>
            <w:r w:rsidRPr="002069B5">
              <w:rPr>
                <w:rFonts w:cs="Arial"/>
                <w:sz w:val="16"/>
                <w:szCs w:val="16"/>
              </w:rPr>
              <w:t>2 – Green channel</w:t>
            </w:r>
          </w:p>
          <w:p w14:paraId="272161FE" w14:textId="77777777" w:rsidR="005A43CE" w:rsidRPr="002069B5" w:rsidRDefault="005A43CE" w:rsidP="00A119E9">
            <w:pPr>
              <w:spacing w:line="360" w:lineRule="auto"/>
              <w:rPr>
                <w:rFonts w:cs="Arial"/>
                <w:sz w:val="16"/>
                <w:szCs w:val="16"/>
              </w:rPr>
            </w:pPr>
            <w:r w:rsidRPr="002069B5">
              <w:rPr>
                <w:rFonts w:cs="Arial"/>
                <w:sz w:val="16"/>
                <w:szCs w:val="16"/>
              </w:rPr>
              <w:t xml:space="preserve">3 – Blue channel </w:t>
            </w:r>
          </w:p>
          <w:p w14:paraId="46B91B20" w14:textId="3F61352F" w:rsidR="005A43CE" w:rsidRPr="002069B5" w:rsidRDefault="005A43CE" w:rsidP="00A119E9">
            <w:pPr>
              <w:spacing w:line="360" w:lineRule="auto"/>
              <w:rPr>
                <w:rFonts w:cs="Arial"/>
                <w:sz w:val="16"/>
                <w:szCs w:val="16"/>
              </w:rPr>
            </w:pPr>
            <w:r w:rsidRPr="002069B5">
              <w:rPr>
                <w:rFonts w:cs="Arial"/>
                <w:sz w:val="16"/>
                <w:szCs w:val="16"/>
              </w:rPr>
              <w:t>4 – Near Infrared (not show</w:t>
            </w:r>
            <w:r w:rsidR="00882481">
              <w:rPr>
                <w:rFonts w:cs="Arial"/>
                <w:sz w:val="16"/>
                <w:szCs w:val="16"/>
              </w:rPr>
              <w:t>n</w:t>
            </w:r>
            <w:r w:rsidRPr="002069B5">
              <w:rPr>
                <w:rFonts w:cs="Arial"/>
                <w:sz w:val="16"/>
                <w:szCs w:val="16"/>
              </w:rPr>
              <w:t xml:space="preserve"> on</w:t>
            </w:r>
            <w:r w:rsidR="00882481">
              <w:rPr>
                <w:rFonts w:cs="Arial"/>
                <w:sz w:val="16"/>
                <w:szCs w:val="16"/>
              </w:rPr>
              <w:t>-</w:t>
            </w:r>
            <w:r w:rsidRPr="002069B5">
              <w:rPr>
                <w:rFonts w:cs="Arial"/>
                <w:sz w:val="16"/>
                <w:szCs w:val="16"/>
              </w:rPr>
              <w:t>screen display)</w:t>
            </w:r>
          </w:p>
        </w:tc>
      </w:tr>
    </w:tbl>
    <w:p w14:paraId="3BB290D6" w14:textId="77777777" w:rsidR="004F0BA2" w:rsidRDefault="004F0BA2" w:rsidP="005A43CE">
      <w:pPr>
        <w:pStyle w:val="014FigureCaption"/>
      </w:pPr>
    </w:p>
    <w:p w14:paraId="7A171116" w14:textId="70F680A8" w:rsidR="005A43CE" w:rsidRPr="00E8388F" w:rsidRDefault="005A43CE" w:rsidP="003E40AC">
      <w:pPr>
        <w:pStyle w:val="013TableCaption"/>
      </w:pPr>
      <w:bookmarkStart w:id="448" w:name="_Toc66280362"/>
      <w:r>
        <w:t xml:space="preserve">Table 3-3.  </w:t>
      </w:r>
      <w:r w:rsidRPr="00C109C3">
        <w:t xml:space="preserve">Summary statistics calculated by DSAS, </w:t>
      </w:r>
      <w:r>
        <w:t>Distance</w:t>
      </w:r>
      <w:r w:rsidRPr="00C109C3">
        <w:t>: NSM (Net Shoreline Movement)</w:t>
      </w:r>
      <w:bookmarkEnd w:id="441"/>
      <w:bookmarkEnd w:id="448"/>
    </w:p>
    <w:tbl>
      <w:tblPr>
        <w:tblStyle w:val="TableGrid"/>
        <w:tblW w:w="74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0"/>
        <w:gridCol w:w="1785"/>
      </w:tblGrid>
      <w:tr w:rsidR="005A43CE" w:rsidRPr="00C109C3" w14:paraId="15072691" w14:textId="77777777" w:rsidTr="00A119E9">
        <w:trPr>
          <w:trHeight w:val="300"/>
        </w:trPr>
        <w:tc>
          <w:tcPr>
            <w:tcW w:w="5680" w:type="dxa"/>
            <w:tcBorders>
              <w:top w:val="single" w:sz="4" w:space="0" w:color="auto"/>
              <w:bottom w:val="single" w:sz="4" w:space="0" w:color="auto"/>
            </w:tcBorders>
            <w:noWrap/>
          </w:tcPr>
          <w:p w14:paraId="61F7797E" w14:textId="77777777" w:rsidR="005A43CE" w:rsidRPr="002069B5" w:rsidRDefault="005A43CE" w:rsidP="00A119E9">
            <w:pPr>
              <w:spacing w:line="360" w:lineRule="auto"/>
              <w:rPr>
                <w:rFonts w:cs="Arial"/>
                <w:sz w:val="20"/>
                <w:szCs w:val="20"/>
              </w:rPr>
            </w:pPr>
            <w:r>
              <w:rPr>
                <w:rFonts w:cs="Arial"/>
                <w:sz w:val="20"/>
                <w:szCs w:val="20"/>
              </w:rPr>
              <w:t>Summary Statistic</w:t>
            </w:r>
          </w:p>
        </w:tc>
        <w:tc>
          <w:tcPr>
            <w:tcW w:w="1785" w:type="dxa"/>
            <w:tcBorders>
              <w:top w:val="single" w:sz="4" w:space="0" w:color="auto"/>
              <w:bottom w:val="single" w:sz="4" w:space="0" w:color="auto"/>
            </w:tcBorders>
            <w:noWrap/>
          </w:tcPr>
          <w:p w14:paraId="6DFCC464" w14:textId="77777777" w:rsidR="005A43CE" w:rsidRPr="002069B5" w:rsidRDefault="005A43CE" w:rsidP="00A119E9">
            <w:pPr>
              <w:tabs>
                <w:tab w:val="decimal" w:pos="871"/>
                <w:tab w:val="decimal" w:pos="2880"/>
                <w:tab w:val="decimal" w:pos="4320"/>
              </w:tabs>
              <w:spacing w:line="360" w:lineRule="auto"/>
              <w:rPr>
                <w:rFonts w:cs="Arial"/>
                <w:sz w:val="20"/>
                <w:szCs w:val="20"/>
              </w:rPr>
            </w:pPr>
            <w:r>
              <w:rPr>
                <w:rFonts w:cs="Arial"/>
                <w:sz w:val="20"/>
                <w:szCs w:val="20"/>
              </w:rPr>
              <w:t>Value</w:t>
            </w:r>
          </w:p>
        </w:tc>
      </w:tr>
      <w:tr w:rsidR="005A43CE" w:rsidRPr="00C109C3" w14:paraId="633A9711" w14:textId="77777777" w:rsidTr="00A119E9">
        <w:trPr>
          <w:trHeight w:val="300"/>
        </w:trPr>
        <w:tc>
          <w:tcPr>
            <w:tcW w:w="5680" w:type="dxa"/>
            <w:tcBorders>
              <w:top w:val="single" w:sz="4" w:space="0" w:color="auto"/>
            </w:tcBorders>
            <w:noWrap/>
            <w:hideMark/>
          </w:tcPr>
          <w:p w14:paraId="4E5F546E" w14:textId="77777777" w:rsidR="005A43CE" w:rsidRPr="002069B5" w:rsidRDefault="005A43CE" w:rsidP="00A119E9">
            <w:pPr>
              <w:spacing w:line="360" w:lineRule="auto"/>
              <w:rPr>
                <w:rFonts w:cs="Arial"/>
                <w:sz w:val="20"/>
                <w:szCs w:val="20"/>
              </w:rPr>
            </w:pPr>
            <w:r w:rsidRPr="002069B5">
              <w:rPr>
                <w:rFonts w:cs="Arial"/>
                <w:sz w:val="20"/>
                <w:szCs w:val="20"/>
              </w:rPr>
              <w:t>Total number of transects</w:t>
            </w:r>
            <w:r>
              <w:rPr>
                <w:rFonts w:cs="Arial"/>
                <w:sz w:val="20"/>
                <w:szCs w:val="20"/>
              </w:rPr>
              <w:t xml:space="preserve"> (counts)</w:t>
            </w:r>
          </w:p>
        </w:tc>
        <w:tc>
          <w:tcPr>
            <w:tcW w:w="1785" w:type="dxa"/>
            <w:tcBorders>
              <w:top w:val="single" w:sz="4" w:space="0" w:color="auto"/>
            </w:tcBorders>
            <w:noWrap/>
            <w:hideMark/>
          </w:tcPr>
          <w:p w14:paraId="3A36CBF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82</w:t>
            </w:r>
          </w:p>
        </w:tc>
      </w:tr>
      <w:tr w:rsidR="005A43CE" w:rsidRPr="00C109C3" w14:paraId="46A1F6CC" w14:textId="77777777" w:rsidTr="00A119E9">
        <w:trPr>
          <w:trHeight w:val="300"/>
        </w:trPr>
        <w:tc>
          <w:tcPr>
            <w:tcW w:w="5680" w:type="dxa"/>
            <w:noWrap/>
            <w:hideMark/>
          </w:tcPr>
          <w:p w14:paraId="59C2620F" w14:textId="77777777" w:rsidR="005A43CE" w:rsidRPr="002069B5" w:rsidRDefault="005A43CE" w:rsidP="00A119E9">
            <w:pPr>
              <w:spacing w:line="360" w:lineRule="auto"/>
              <w:rPr>
                <w:rFonts w:cs="Arial"/>
                <w:sz w:val="20"/>
                <w:szCs w:val="20"/>
              </w:rPr>
            </w:pPr>
            <w:r w:rsidRPr="002069B5">
              <w:rPr>
                <w:rFonts w:cs="Arial"/>
                <w:sz w:val="20"/>
                <w:szCs w:val="20"/>
              </w:rPr>
              <w:t>Average distance</w:t>
            </w:r>
            <w:r>
              <w:rPr>
                <w:rFonts w:cs="Arial"/>
                <w:sz w:val="20"/>
                <w:szCs w:val="20"/>
              </w:rPr>
              <w:t xml:space="preserve"> (meters)</w:t>
            </w:r>
          </w:p>
        </w:tc>
        <w:tc>
          <w:tcPr>
            <w:tcW w:w="1785" w:type="dxa"/>
            <w:noWrap/>
            <w:hideMark/>
          </w:tcPr>
          <w:p w14:paraId="1138AF18" w14:textId="77777777" w:rsidR="005A43CE" w:rsidRPr="002069B5" w:rsidRDefault="005A43CE" w:rsidP="00A119E9">
            <w:pPr>
              <w:tabs>
                <w:tab w:val="decimal" w:pos="871"/>
                <w:tab w:val="decimal" w:pos="2880"/>
                <w:tab w:val="decimal" w:pos="4320"/>
              </w:tabs>
              <w:spacing w:line="360" w:lineRule="auto"/>
              <w:rPr>
                <w:rFonts w:cs="Arial"/>
                <w:sz w:val="20"/>
                <w:szCs w:val="20"/>
              </w:rPr>
            </w:pPr>
            <w:r>
              <w:rPr>
                <w:rFonts w:cs="Arial"/>
                <w:sz w:val="20"/>
                <w:szCs w:val="20"/>
              </w:rPr>
              <w:t>-</w:t>
            </w:r>
            <w:r w:rsidRPr="002069B5">
              <w:rPr>
                <w:rFonts w:cs="Arial"/>
                <w:sz w:val="20"/>
                <w:szCs w:val="20"/>
              </w:rPr>
              <w:t>29</w:t>
            </w:r>
            <w:r>
              <w:rPr>
                <w:rFonts w:cs="Arial"/>
                <w:sz w:val="20"/>
                <w:szCs w:val="20"/>
              </w:rPr>
              <w:t>.</w:t>
            </w:r>
            <w:r w:rsidRPr="002069B5">
              <w:rPr>
                <w:rFonts w:cs="Arial"/>
                <w:sz w:val="20"/>
                <w:szCs w:val="20"/>
              </w:rPr>
              <w:t>1</w:t>
            </w:r>
          </w:p>
        </w:tc>
      </w:tr>
      <w:tr w:rsidR="005A43CE" w:rsidRPr="00C109C3" w14:paraId="0AD25774" w14:textId="77777777" w:rsidTr="00A119E9">
        <w:trPr>
          <w:trHeight w:val="300"/>
        </w:trPr>
        <w:tc>
          <w:tcPr>
            <w:tcW w:w="5680" w:type="dxa"/>
            <w:noWrap/>
            <w:hideMark/>
          </w:tcPr>
          <w:p w14:paraId="4E85CA19" w14:textId="77777777" w:rsidR="005A43CE" w:rsidRPr="002069B5" w:rsidRDefault="005A43CE" w:rsidP="00A119E9">
            <w:pPr>
              <w:spacing w:line="360" w:lineRule="auto"/>
              <w:rPr>
                <w:rFonts w:cs="Arial"/>
                <w:sz w:val="20"/>
                <w:szCs w:val="20"/>
              </w:rPr>
            </w:pPr>
            <w:r w:rsidRPr="002069B5">
              <w:rPr>
                <w:rFonts w:cs="Arial"/>
                <w:sz w:val="20"/>
                <w:szCs w:val="20"/>
              </w:rPr>
              <w:t>Number of transects with negative distance</w:t>
            </w:r>
            <w:r>
              <w:rPr>
                <w:rFonts w:cs="Arial"/>
                <w:sz w:val="20"/>
                <w:szCs w:val="20"/>
              </w:rPr>
              <w:t xml:space="preserve"> (counts)</w:t>
            </w:r>
          </w:p>
        </w:tc>
        <w:tc>
          <w:tcPr>
            <w:tcW w:w="1785" w:type="dxa"/>
            <w:noWrap/>
            <w:hideMark/>
          </w:tcPr>
          <w:p w14:paraId="7DA700B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67</w:t>
            </w:r>
          </w:p>
        </w:tc>
      </w:tr>
      <w:tr w:rsidR="005A43CE" w:rsidRPr="00C109C3" w14:paraId="44C34EAC" w14:textId="77777777" w:rsidTr="00A119E9">
        <w:trPr>
          <w:trHeight w:val="300"/>
        </w:trPr>
        <w:tc>
          <w:tcPr>
            <w:tcW w:w="5680" w:type="dxa"/>
            <w:noWrap/>
            <w:hideMark/>
          </w:tcPr>
          <w:p w14:paraId="4271A5D4" w14:textId="77777777" w:rsidR="005A43CE" w:rsidRPr="002069B5" w:rsidRDefault="005A43CE" w:rsidP="00A119E9">
            <w:pPr>
              <w:spacing w:line="360" w:lineRule="auto"/>
              <w:rPr>
                <w:rFonts w:cs="Arial"/>
                <w:sz w:val="20"/>
                <w:szCs w:val="20"/>
              </w:rPr>
            </w:pPr>
            <w:r w:rsidRPr="002069B5">
              <w:rPr>
                <w:rFonts w:cs="Arial"/>
                <w:sz w:val="20"/>
                <w:szCs w:val="20"/>
              </w:rPr>
              <w:t>Percent of all transects that have a negative distance</w:t>
            </w:r>
          </w:p>
        </w:tc>
        <w:tc>
          <w:tcPr>
            <w:tcW w:w="1785" w:type="dxa"/>
            <w:noWrap/>
            <w:hideMark/>
          </w:tcPr>
          <w:p w14:paraId="1CF381B2"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81.70%</w:t>
            </w:r>
          </w:p>
        </w:tc>
      </w:tr>
      <w:tr w:rsidR="005A43CE" w:rsidRPr="00C109C3" w14:paraId="4E2EDCC0" w14:textId="77777777" w:rsidTr="00A119E9">
        <w:trPr>
          <w:trHeight w:val="300"/>
        </w:trPr>
        <w:tc>
          <w:tcPr>
            <w:tcW w:w="5680" w:type="dxa"/>
            <w:noWrap/>
            <w:hideMark/>
          </w:tcPr>
          <w:p w14:paraId="13AE017E" w14:textId="77777777" w:rsidR="005A43CE" w:rsidRPr="002069B5" w:rsidRDefault="005A43CE" w:rsidP="00A119E9">
            <w:pPr>
              <w:spacing w:line="360" w:lineRule="auto"/>
              <w:rPr>
                <w:rFonts w:cs="Arial"/>
                <w:sz w:val="20"/>
                <w:szCs w:val="20"/>
              </w:rPr>
            </w:pPr>
            <w:r w:rsidRPr="002069B5">
              <w:rPr>
                <w:rFonts w:cs="Arial"/>
                <w:sz w:val="20"/>
                <w:szCs w:val="20"/>
              </w:rPr>
              <w:t>Maximum negative distance</w:t>
            </w:r>
            <w:r>
              <w:rPr>
                <w:rFonts w:cs="Arial"/>
                <w:sz w:val="20"/>
                <w:szCs w:val="20"/>
              </w:rPr>
              <w:t xml:space="preserve"> (meters)</w:t>
            </w:r>
          </w:p>
        </w:tc>
        <w:tc>
          <w:tcPr>
            <w:tcW w:w="1785" w:type="dxa"/>
            <w:noWrap/>
            <w:hideMark/>
          </w:tcPr>
          <w:p w14:paraId="157BEC8F"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-91.71</w:t>
            </w:r>
          </w:p>
        </w:tc>
      </w:tr>
      <w:tr w:rsidR="005A43CE" w:rsidRPr="00C109C3" w14:paraId="793CE4E7" w14:textId="77777777" w:rsidTr="00A119E9">
        <w:trPr>
          <w:trHeight w:val="300"/>
        </w:trPr>
        <w:tc>
          <w:tcPr>
            <w:tcW w:w="5680" w:type="dxa"/>
            <w:noWrap/>
            <w:hideMark/>
          </w:tcPr>
          <w:p w14:paraId="76D7916E" w14:textId="77777777" w:rsidR="005A43CE" w:rsidRPr="002069B5" w:rsidRDefault="005A43CE" w:rsidP="00A119E9">
            <w:pPr>
              <w:spacing w:line="360" w:lineRule="auto"/>
              <w:rPr>
                <w:rFonts w:cs="Arial"/>
                <w:sz w:val="20"/>
                <w:szCs w:val="20"/>
              </w:rPr>
            </w:pPr>
            <w:r w:rsidRPr="002069B5">
              <w:rPr>
                <w:rFonts w:cs="Arial"/>
                <w:sz w:val="20"/>
                <w:szCs w:val="20"/>
              </w:rPr>
              <w:t xml:space="preserve">Maximum negative distance </w:t>
            </w:r>
            <w:r>
              <w:rPr>
                <w:rFonts w:cs="Arial"/>
                <w:sz w:val="20"/>
                <w:szCs w:val="20"/>
              </w:rPr>
              <w:t>(</w:t>
            </w:r>
            <w:r w:rsidRPr="002069B5">
              <w:rPr>
                <w:rFonts w:cs="Arial"/>
                <w:sz w:val="20"/>
                <w:szCs w:val="20"/>
              </w:rPr>
              <w:t>transect ID</w:t>
            </w:r>
            <w:r>
              <w:rPr>
                <w:rFonts w:cs="Arial"/>
                <w:sz w:val="20"/>
                <w:szCs w:val="20"/>
              </w:rPr>
              <w:t xml:space="preserve"> #)</w:t>
            </w:r>
          </w:p>
        </w:tc>
        <w:tc>
          <w:tcPr>
            <w:tcW w:w="1785" w:type="dxa"/>
            <w:noWrap/>
            <w:hideMark/>
          </w:tcPr>
          <w:p w14:paraId="46F32771"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12</w:t>
            </w:r>
          </w:p>
        </w:tc>
      </w:tr>
      <w:tr w:rsidR="005A43CE" w:rsidRPr="00C109C3" w14:paraId="743B363D" w14:textId="77777777" w:rsidTr="00A119E9">
        <w:trPr>
          <w:trHeight w:val="300"/>
        </w:trPr>
        <w:tc>
          <w:tcPr>
            <w:tcW w:w="5680" w:type="dxa"/>
            <w:noWrap/>
            <w:hideMark/>
          </w:tcPr>
          <w:p w14:paraId="30265D5E" w14:textId="77777777" w:rsidR="005A43CE" w:rsidRPr="002069B5" w:rsidRDefault="005A43CE" w:rsidP="00A119E9">
            <w:pPr>
              <w:spacing w:line="360" w:lineRule="auto"/>
              <w:rPr>
                <w:rFonts w:cs="Arial"/>
                <w:sz w:val="20"/>
                <w:szCs w:val="20"/>
              </w:rPr>
            </w:pPr>
            <w:r w:rsidRPr="002069B5">
              <w:rPr>
                <w:rFonts w:cs="Arial"/>
                <w:sz w:val="20"/>
                <w:szCs w:val="20"/>
              </w:rPr>
              <w:t>Average of all negative distances</w:t>
            </w:r>
            <w:r>
              <w:rPr>
                <w:rFonts w:cs="Arial"/>
                <w:sz w:val="20"/>
                <w:szCs w:val="20"/>
              </w:rPr>
              <w:t xml:space="preserve"> (meters)</w:t>
            </w:r>
          </w:p>
        </w:tc>
        <w:tc>
          <w:tcPr>
            <w:tcW w:w="1785" w:type="dxa"/>
            <w:noWrap/>
            <w:hideMark/>
          </w:tcPr>
          <w:p w14:paraId="4AD8A4E8"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-36.83</w:t>
            </w:r>
          </w:p>
        </w:tc>
      </w:tr>
      <w:tr w:rsidR="005A43CE" w:rsidRPr="00C109C3" w14:paraId="5372893A" w14:textId="77777777" w:rsidTr="00A119E9">
        <w:trPr>
          <w:trHeight w:val="300"/>
        </w:trPr>
        <w:tc>
          <w:tcPr>
            <w:tcW w:w="5680" w:type="dxa"/>
            <w:noWrap/>
            <w:hideMark/>
          </w:tcPr>
          <w:p w14:paraId="1E9CB9D3" w14:textId="0F422850" w:rsidR="005A43CE" w:rsidRPr="002069B5" w:rsidRDefault="005A43CE" w:rsidP="00A119E9">
            <w:pPr>
              <w:spacing w:line="360" w:lineRule="auto"/>
              <w:rPr>
                <w:rFonts w:cs="Arial"/>
                <w:sz w:val="20"/>
                <w:szCs w:val="20"/>
              </w:rPr>
            </w:pPr>
            <w:r w:rsidRPr="002069B5">
              <w:rPr>
                <w:rFonts w:cs="Arial"/>
                <w:sz w:val="20"/>
                <w:szCs w:val="20"/>
              </w:rPr>
              <w:t xml:space="preserve">Number of transects with </w:t>
            </w:r>
            <w:r w:rsidR="00882481">
              <w:rPr>
                <w:rFonts w:cs="Arial"/>
                <w:sz w:val="20"/>
                <w:szCs w:val="20"/>
              </w:rPr>
              <w:t xml:space="preserve">a </w:t>
            </w:r>
            <w:r w:rsidRPr="002069B5">
              <w:rPr>
                <w:rFonts w:cs="Arial"/>
                <w:sz w:val="20"/>
                <w:szCs w:val="20"/>
              </w:rPr>
              <w:t>positive distance</w:t>
            </w:r>
          </w:p>
        </w:tc>
        <w:tc>
          <w:tcPr>
            <w:tcW w:w="1785" w:type="dxa"/>
            <w:noWrap/>
            <w:hideMark/>
          </w:tcPr>
          <w:p w14:paraId="7D918A46"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15</w:t>
            </w:r>
          </w:p>
        </w:tc>
      </w:tr>
      <w:tr w:rsidR="005A43CE" w:rsidRPr="00C109C3" w14:paraId="54853D49" w14:textId="77777777" w:rsidTr="00A119E9">
        <w:trPr>
          <w:trHeight w:val="300"/>
        </w:trPr>
        <w:tc>
          <w:tcPr>
            <w:tcW w:w="5680" w:type="dxa"/>
            <w:noWrap/>
            <w:hideMark/>
          </w:tcPr>
          <w:p w14:paraId="6C076231" w14:textId="77777777" w:rsidR="005A43CE" w:rsidRPr="002069B5" w:rsidRDefault="005A43CE" w:rsidP="00A119E9">
            <w:pPr>
              <w:spacing w:line="360" w:lineRule="auto"/>
              <w:rPr>
                <w:rFonts w:cs="Arial"/>
                <w:sz w:val="20"/>
                <w:szCs w:val="20"/>
              </w:rPr>
            </w:pPr>
            <w:r w:rsidRPr="002069B5">
              <w:rPr>
                <w:rFonts w:cs="Arial"/>
                <w:sz w:val="20"/>
                <w:szCs w:val="20"/>
              </w:rPr>
              <w:t>Percent of all transects that have a positive distance</w:t>
            </w:r>
          </w:p>
        </w:tc>
        <w:tc>
          <w:tcPr>
            <w:tcW w:w="1785" w:type="dxa"/>
            <w:noWrap/>
            <w:hideMark/>
          </w:tcPr>
          <w:p w14:paraId="724ECFC2"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18.29%</w:t>
            </w:r>
          </w:p>
        </w:tc>
      </w:tr>
      <w:tr w:rsidR="005A43CE" w:rsidRPr="00C109C3" w14:paraId="2E84DB2E" w14:textId="77777777" w:rsidTr="00A119E9">
        <w:trPr>
          <w:trHeight w:val="300"/>
        </w:trPr>
        <w:tc>
          <w:tcPr>
            <w:tcW w:w="5680" w:type="dxa"/>
            <w:noWrap/>
            <w:hideMark/>
          </w:tcPr>
          <w:p w14:paraId="168D0472" w14:textId="77777777" w:rsidR="005A43CE" w:rsidRPr="002069B5" w:rsidRDefault="005A43CE" w:rsidP="00A119E9">
            <w:pPr>
              <w:spacing w:line="360" w:lineRule="auto"/>
              <w:rPr>
                <w:rFonts w:cs="Arial"/>
                <w:sz w:val="20"/>
                <w:szCs w:val="20"/>
              </w:rPr>
            </w:pPr>
            <w:r w:rsidRPr="002069B5">
              <w:rPr>
                <w:rFonts w:cs="Arial"/>
                <w:sz w:val="20"/>
                <w:szCs w:val="20"/>
              </w:rPr>
              <w:t>Maximum positive distance</w:t>
            </w:r>
            <w:r>
              <w:rPr>
                <w:rFonts w:cs="Arial"/>
                <w:sz w:val="20"/>
                <w:szCs w:val="20"/>
              </w:rPr>
              <w:t xml:space="preserve"> (meters)</w:t>
            </w:r>
          </w:p>
        </w:tc>
        <w:tc>
          <w:tcPr>
            <w:tcW w:w="1785" w:type="dxa"/>
            <w:noWrap/>
            <w:hideMark/>
          </w:tcPr>
          <w:p w14:paraId="3AF0449C" w14:textId="77777777" w:rsidR="005A43CE" w:rsidRPr="002069B5" w:rsidRDefault="005A43CE" w:rsidP="00A119E9">
            <w:pPr>
              <w:tabs>
                <w:tab w:val="decimal" w:pos="781"/>
                <w:tab w:val="decimal" w:pos="2880"/>
                <w:tab w:val="decimal" w:pos="4320"/>
              </w:tabs>
              <w:spacing w:line="360" w:lineRule="auto"/>
              <w:rPr>
                <w:rFonts w:cs="Arial"/>
                <w:sz w:val="20"/>
                <w:szCs w:val="20"/>
              </w:rPr>
            </w:pPr>
            <w:r w:rsidRPr="002069B5">
              <w:rPr>
                <w:rFonts w:cs="Arial"/>
                <w:sz w:val="20"/>
                <w:szCs w:val="20"/>
              </w:rPr>
              <w:t>10.91</w:t>
            </w:r>
          </w:p>
        </w:tc>
      </w:tr>
      <w:tr w:rsidR="005A43CE" w:rsidRPr="00C109C3" w14:paraId="002C67D9" w14:textId="77777777" w:rsidTr="00A119E9">
        <w:trPr>
          <w:trHeight w:val="300"/>
        </w:trPr>
        <w:tc>
          <w:tcPr>
            <w:tcW w:w="5680" w:type="dxa"/>
            <w:tcBorders>
              <w:bottom w:val="single" w:sz="4" w:space="0" w:color="auto"/>
            </w:tcBorders>
            <w:noWrap/>
            <w:hideMark/>
          </w:tcPr>
          <w:p w14:paraId="39D94AA1" w14:textId="77777777" w:rsidR="005A43CE" w:rsidRPr="002069B5" w:rsidRDefault="005A43CE" w:rsidP="00A119E9">
            <w:pPr>
              <w:spacing w:line="360" w:lineRule="auto"/>
              <w:rPr>
                <w:rFonts w:cs="Arial"/>
                <w:sz w:val="20"/>
                <w:szCs w:val="20"/>
              </w:rPr>
            </w:pPr>
            <w:r w:rsidRPr="002069B5">
              <w:rPr>
                <w:rFonts w:cs="Arial"/>
                <w:sz w:val="20"/>
                <w:szCs w:val="20"/>
              </w:rPr>
              <w:t xml:space="preserve">Maximum positive distance </w:t>
            </w:r>
            <w:r>
              <w:rPr>
                <w:rFonts w:cs="Arial"/>
                <w:sz w:val="20"/>
                <w:szCs w:val="20"/>
              </w:rPr>
              <w:t>(</w:t>
            </w:r>
            <w:r w:rsidRPr="002069B5">
              <w:rPr>
                <w:rFonts w:cs="Arial"/>
                <w:sz w:val="20"/>
                <w:szCs w:val="20"/>
              </w:rPr>
              <w:t>transect ID</w:t>
            </w:r>
            <w:r>
              <w:rPr>
                <w:rFonts w:cs="Arial"/>
                <w:sz w:val="20"/>
                <w:szCs w:val="20"/>
              </w:rPr>
              <w:t xml:space="preserve"> #)</w:t>
            </w:r>
          </w:p>
        </w:tc>
        <w:tc>
          <w:tcPr>
            <w:tcW w:w="1785" w:type="dxa"/>
            <w:tcBorders>
              <w:bottom w:val="single" w:sz="4" w:space="0" w:color="auto"/>
            </w:tcBorders>
            <w:noWrap/>
            <w:hideMark/>
          </w:tcPr>
          <w:p w14:paraId="6010D0F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44</w:t>
            </w:r>
          </w:p>
        </w:tc>
      </w:tr>
    </w:tbl>
    <w:p w14:paraId="4298AF72" w14:textId="55026315" w:rsidR="005A43CE" w:rsidRPr="004F0BA2" w:rsidRDefault="004F0BA2" w:rsidP="004F0BA2">
      <w:pPr>
        <w:pStyle w:val="013TableCaption"/>
        <w:ind w:left="0" w:firstLine="0"/>
      </w:pPr>
      <w:r>
        <w:br w:type="page"/>
      </w:r>
    </w:p>
    <w:p w14:paraId="768F8A6B" w14:textId="77777777" w:rsidR="005A43CE" w:rsidRPr="003E40AC" w:rsidRDefault="005A43CE" w:rsidP="003E40AC">
      <w:pPr>
        <w:pStyle w:val="013TableCaption"/>
      </w:pPr>
      <w:bookmarkStart w:id="449" w:name="_Toc63347629"/>
      <w:bookmarkStart w:id="450" w:name="_Toc64018371"/>
      <w:r w:rsidRPr="003E40AC">
        <w:lastRenderedPageBreak/>
        <w:t>Table 3-4.  Summary statistics calculated by DSAS, RATE: LRR (Linear Regression Rate)</w:t>
      </w:r>
      <w:bookmarkEnd w:id="449"/>
      <w:bookmarkEnd w:id="450"/>
    </w:p>
    <w:tbl>
      <w:tblPr>
        <w:tblStyle w:val="TableGrid"/>
        <w:tblW w:w="81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5"/>
        <w:gridCol w:w="1891"/>
      </w:tblGrid>
      <w:tr w:rsidR="005A43CE" w:rsidRPr="00C109C3" w14:paraId="48A0FFED" w14:textId="77777777" w:rsidTr="00A119E9">
        <w:trPr>
          <w:trHeight w:val="300"/>
        </w:trPr>
        <w:tc>
          <w:tcPr>
            <w:tcW w:w="6295" w:type="dxa"/>
            <w:tcBorders>
              <w:top w:val="single" w:sz="4" w:space="0" w:color="auto"/>
              <w:bottom w:val="single" w:sz="4" w:space="0" w:color="auto"/>
            </w:tcBorders>
            <w:shd w:val="clear" w:color="auto" w:fill="FFFFFF" w:themeFill="background1"/>
            <w:noWrap/>
          </w:tcPr>
          <w:p w14:paraId="7BBE2992" w14:textId="77777777" w:rsidR="005A43CE" w:rsidRPr="004236B7" w:rsidRDefault="005A43CE" w:rsidP="00A119E9">
            <w:pPr>
              <w:spacing w:line="360" w:lineRule="auto"/>
              <w:rPr>
                <w:rFonts w:cs="Arial"/>
                <w:color w:val="000000" w:themeColor="text1"/>
                <w:sz w:val="20"/>
                <w:szCs w:val="20"/>
              </w:rPr>
            </w:pPr>
            <w:r>
              <w:rPr>
                <w:rFonts w:cs="Arial"/>
                <w:color w:val="000000" w:themeColor="text1"/>
                <w:sz w:val="20"/>
                <w:szCs w:val="20"/>
              </w:rPr>
              <w:t>Summary Statistic</w:t>
            </w:r>
          </w:p>
        </w:tc>
        <w:tc>
          <w:tcPr>
            <w:tcW w:w="1891" w:type="dxa"/>
            <w:tcBorders>
              <w:top w:val="single" w:sz="4" w:space="0" w:color="auto"/>
              <w:bottom w:val="single" w:sz="4" w:space="0" w:color="auto"/>
            </w:tcBorders>
            <w:shd w:val="clear" w:color="auto" w:fill="FFFFFF" w:themeFill="background1"/>
            <w:noWrap/>
          </w:tcPr>
          <w:p w14:paraId="494DCC3C"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Pr>
                <w:rFonts w:cs="Arial"/>
                <w:color w:val="000000" w:themeColor="text1"/>
                <w:sz w:val="20"/>
                <w:szCs w:val="20"/>
              </w:rPr>
              <w:t>Value</w:t>
            </w:r>
          </w:p>
        </w:tc>
      </w:tr>
      <w:tr w:rsidR="005A43CE" w:rsidRPr="00C109C3" w14:paraId="0FE5B70A" w14:textId="77777777" w:rsidTr="00A119E9">
        <w:trPr>
          <w:trHeight w:val="300"/>
        </w:trPr>
        <w:tc>
          <w:tcPr>
            <w:tcW w:w="6295" w:type="dxa"/>
            <w:tcBorders>
              <w:top w:val="single" w:sz="4" w:space="0" w:color="auto"/>
            </w:tcBorders>
            <w:shd w:val="clear" w:color="auto" w:fill="FFFFFF" w:themeFill="background1"/>
            <w:noWrap/>
            <w:hideMark/>
          </w:tcPr>
          <w:p w14:paraId="6386F0AD"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Total number of transects</w:t>
            </w:r>
            <w:r>
              <w:rPr>
                <w:rFonts w:cs="Arial"/>
                <w:color w:val="000000" w:themeColor="text1"/>
                <w:sz w:val="20"/>
                <w:szCs w:val="20"/>
              </w:rPr>
              <w:t xml:space="preserve"> (counts)</w:t>
            </w:r>
          </w:p>
        </w:tc>
        <w:tc>
          <w:tcPr>
            <w:tcW w:w="1891" w:type="dxa"/>
            <w:tcBorders>
              <w:top w:val="single" w:sz="4" w:space="0" w:color="auto"/>
            </w:tcBorders>
            <w:shd w:val="clear" w:color="auto" w:fill="FFFFFF" w:themeFill="background1"/>
            <w:noWrap/>
            <w:hideMark/>
          </w:tcPr>
          <w:p w14:paraId="4ACC04EC"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82</w:t>
            </w:r>
          </w:p>
        </w:tc>
      </w:tr>
      <w:tr w:rsidR="005A43CE" w:rsidRPr="00C109C3" w14:paraId="5A795CA5" w14:textId="77777777" w:rsidTr="00A119E9">
        <w:trPr>
          <w:trHeight w:val="300"/>
        </w:trPr>
        <w:tc>
          <w:tcPr>
            <w:tcW w:w="6295" w:type="dxa"/>
            <w:shd w:val="clear" w:color="auto" w:fill="FFFFFF" w:themeFill="background1"/>
            <w:noWrap/>
            <w:hideMark/>
          </w:tcPr>
          <w:p w14:paraId="7AABC449"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rate</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2A961391"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-0.95</w:t>
            </w:r>
          </w:p>
        </w:tc>
      </w:tr>
      <w:tr w:rsidR="005A43CE" w:rsidRPr="00C109C3" w14:paraId="3206B1B7" w14:textId="77777777" w:rsidTr="00A119E9">
        <w:trPr>
          <w:trHeight w:val="300"/>
        </w:trPr>
        <w:tc>
          <w:tcPr>
            <w:tcW w:w="6295" w:type="dxa"/>
            <w:shd w:val="clear" w:color="auto" w:fill="FFFFFF" w:themeFill="background1"/>
            <w:noWrap/>
            <w:hideMark/>
          </w:tcPr>
          <w:p w14:paraId="7CE3FDE7"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the confidence intervals associated with rates</w:t>
            </w:r>
          </w:p>
        </w:tc>
        <w:tc>
          <w:tcPr>
            <w:tcW w:w="1891" w:type="dxa"/>
            <w:shd w:val="clear" w:color="auto" w:fill="FFFFFF" w:themeFill="background1"/>
            <w:noWrap/>
            <w:hideMark/>
          </w:tcPr>
          <w:p w14:paraId="5190908F"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0.49</w:t>
            </w:r>
          </w:p>
        </w:tc>
      </w:tr>
      <w:tr w:rsidR="005A43CE" w:rsidRPr="00C109C3" w14:paraId="7F8668B3" w14:textId="77777777" w:rsidTr="00A119E9">
        <w:trPr>
          <w:trHeight w:val="300"/>
        </w:trPr>
        <w:tc>
          <w:tcPr>
            <w:tcW w:w="6295" w:type="dxa"/>
            <w:shd w:val="clear" w:color="auto" w:fill="FFFFFF" w:themeFill="background1"/>
            <w:noWrap/>
            <w:hideMark/>
          </w:tcPr>
          <w:p w14:paraId="45DC854F"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Reduced n (number of independent transects)</w:t>
            </w:r>
          </w:p>
        </w:tc>
        <w:tc>
          <w:tcPr>
            <w:tcW w:w="1891" w:type="dxa"/>
            <w:shd w:val="clear" w:color="auto" w:fill="FFFFFF" w:themeFill="background1"/>
            <w:noWrap/>
            <w:hideMark/>
          </w:tcPr>
          <w:p w14:paraId="37F2FAA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900.00%</w:t>
            </w:r>
          </w:p>
        </w:tc>
      </w:tr>
      <w:tr w:rsidR="005A43CE" w:rsidRPr="00C109C3" w14:paraId="17CC904A" w14:textId="77777777" w:rsidTr="00A119E9">
        <w:trPr>
          <w:trHeight w:val="300"/>
        </w:trPr>
        <w:tc>
          <w:tcPr>
            <w:tcW w:w="6295" w:type="dxa"/>
            <w:shd w:val="clear" w:color="auto" w:fill="FFFFFF" w:themeFill="background1"/>
            <w:noWrap/>
            <w:hideMark/>
          </w:tcPr>
          <w:p w14:paraId="626B9648"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Uncertainty of the average rate using reduced n</w:t>
            </w:r>
          </w:p>
        </w:tc>
        <w:tc>
          <w:tcPr>
            <w:tcW w:w="1891" w:type="dxa"/>
            <w:shd w:val="clear" w:color="auto" w:fill="FFFFFF" w:themeFill="background1"/>
            <w:noWrap/>
            <w:hideMark/>
          </w:tcPr>
          <w:p w14:paraId="547140B7"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0.17</w:t>
            </w:r>
          </w:p>
        </w:tc>
      </w:tr>
      <w:tr w:rsidR="005A43CE" w:rsidRPr="00C109C3" w14:paraId="5A57962B" w14:textId="77777777" w:rsidTr="00A119E9">
        <w:trPr>
          <w:trHeight w:val="224"/>
        </w:trPr>
        <w:tc>
          <w:tcPr>
            <w:tcW w:w="6295" w:type="dxa"/>
            <w:shd w:val="clear" w:color="auto" w:fill="FFFFFF" w:themeFill="background1"/>
            <w:noWrap/>
            <w:hideMark/>
          </w:tcPr>
          <w:p w14:paraId="1DC81843"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rate with reduced n uncertainty</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205790B8"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 xml:space="preserve"> -0.95 +/- 0.17</w:t>
            </w:r>
          </w:p>
        </w:tc>
      </w:tr>
      <w:tr w:rsidR="005A43CE" w:rsidRPr="00C109C3" w14:paraId="3E509ADF" w14:textId="77777777" w:rsidTr="00A119E9">
        <w:trPr>
          <w:trHeight w:val="300"/>
        </w:trPr>
        <w:tc>
          <w:tcPr>
            <w:tcW w:w="6295" w:type="dxa"/>
            <w:shd w:val="clear" w:color="auto" w:fill="FFFFFF" w:themeFill="background1"/>
            <w:noWrap/>
            <w:hideMark/>
          </w:tcPr>
          <w:p w14:paraId="6D28D9B8"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Number of erosional transects</w:t>
            </w:r>
            <w:r>
              <w:rPr>
                <w:rFonts w:cs="Arial"/>
                <w:color w:val="000000" w:themeColor="text1"/>
                <w:sz w:val="20"/>
                <w:szCs w:val="20"/>
              </w:rPr>
              <w:t xml:space="preserve"> (counts)</w:t>
            </w:r>
          </w:p>
        </w:tc>
        <w:tc>
          <w:tcPr>
            <w:tcW w:w="1891" w:type="dxa"/>
            <w:shd w:val="clear" w:color="auto" w:fill="FFFFFF" w:themeFill="background1"/>
            <w:noWrap/>
            <w:hideMark/>
          </w:tcPr>
          <w:p w14:paraId="53354979"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63</w:t>
            </w:r>
          </w:p>
        </w:tc>
      </w:tr>
      <w:tr w:rsidR="005A43CE" w:rsidRPr="00C109C3" w14:paraId="26402626" w14:textId="77777777" w:rsidTr="00A119E9">
        <w:trPr>
          <w:trHeight w:val="300"/>
        </w:trPr>
        <w:tc>
          <w:tcPr>
            <w:tcW w:w="6295" w:type="dxa"/>
            <w:shd w:val="clear" w:color="auto" w:fill="FFFFFF" w:themeFill="background1"/>
            <w:noWrap/>
            <w:hideMark/>
          </w:tcPr>
          <w:p w14:paraId="355236C7"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are erosional</w:t>
            </w:r>
          </w:p>
        </w:tc>
        <w:tc>
          <w:tcPr>
            <w:tcW w:w="1891" w:type="dxa"/>
            <w:shd w:val="clear" w:color="auto" w:fill="FFFFFF" w:themeFill="background1"/>
            <w:noWrap/>
            <w:hideMark/>
          </w:tcPr>
          <w:p w14:paraId="2E0C3AFF"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76.83%</w:t>
            </w:r>
          </w:p>
        </w:tc>
      </w:tr>
      <w:tr w:rsidR="005A43CE" w:rsidRPr="00C109C3" w14:paraId="748691EA" w14:textId="77777777" w:rsidTr="00A119E9">
        <w:trPr>
          <w:trHeight w:val="300"/>
        </w:trPr>
        <w:tc>
          <w:tcPr>
            <w:tcW w:w="6295" w:type="dxa"/>
            <w:shd w:val="clear" w:color="auto" w:fill="FFFFFF" w:themeFill="background1"/>
            <w:noWrap/>
            <w:hideMark/>
          </w:tcPr>
          <w:p w14:paraId="06044DA9"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have statistically significant erosion</w:t>
            </w:r>
          </w:p>
        </w:tc>
        <w:tc>
          <w:tcPr>
            <w:tcW w:w="1891" w:type="dxa"/>
            <w:shd w:val="clear" w:color="auto" w:fill="FFFFFF" w:themeFill="background1"/>
            <w:noWrap/>
            <w:hideMark/>
          </w:tcPr>
          <w:p w14:paraId="6E23F54E"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69.51%</w:t>
            </w:r>
          </w:p>
        </w:tc>
      </w:tr>
      <w:tr w:rsidR="005A43CE" w:rsidRPr="00C109C3" w14:paraId="22BD977E" w14:textId="77777777" w:rsidTr="00A119E9">
        <w:trPr>
          <w:trHeight w:val="300"/>
        </w:trPr>
        <w:tc>
          <w:tcPr>
            <w:tcW w:w="6295" w:type="dxa"/>
            <w:shd w:val="clear" w:color="auto" w:fill="FFFFFF" w:themeFill="background1"/>
            <w:noWrap/>
            <w:hideMark/>
          </w:tcPr>
          <w:p w14:paraId="6998C374"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Maximum value erosion</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248F2650"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-3.32</w:t>
            </w:r>
          </w:p>
        </w:tc>
      </w:tr>
      <w:tr w:rsidR="005A43CE" w:rsidRPr="00C109C3" w14:paraId="1CBED7D2" w14:textId="77777777" w:rsidTr="00A119E9">
        <w:trPr>
          <w:trHeight w:val="300"/>
        </w:trPr>
        <w:tc>
          <w:tcPr>
            <w:tcW w:w="6295" w:type="dxa"/>
            <w:shd w:val="clear" w:color="auto" w:fill="FFFFFF" w:themeFill="background1"/>
            <w:noWrap/>
            <w:hideMark/>
          </w:tcPr>
          <w:p w14:paraId="5E697ABD"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 xml:space="preserve">Maximum value erosion </w:t>
            </w:r>
            <w:r>
              <w:rPr>
                <w:rFonts w:cs="Arial"/>
                <w:color w:val="000000" w:themeColor="text1"/>
                <w:sz w:val="20"/>
                <w:szCs w:val="20"/>
              </w:rPr>
              <w:t>(</w:t>
            </w:r>
            <w:r w:rsidRPr="004236B7">
              <w:rPr>
                <w:rFonts w:cs="Arial"/>
                <w:color w:val="000000" w:themeColor="text1"/>
                <w:sz w:val="20"/>
                <w:szCs w:val="20"/>
              </w:rPr>
              <w:t>transect ID</w:t>
            </w:r>
            <w:r>
              <w:rPr>
                <w:rFonts w:cs="Arial"/>
                <w:color w:val="000000" w:themeColor="text1"/>
                <w:sz w:val="20"/>
                <w:szCs w:val="20"/>
              </w:rPr>
              <w:t xml:space="preserve"> #)</w:t>
            </w:r>
          </w:p>
        </w:tc>
        <w:tc>
          <w:tcPr>
            <w:tcW w:w="1891" w:type="dxa"/>
            <w:shd w:val="clear" w:color="auto" w:fill="FFFFFF" w:themeFill="background1"/>
            <w:noWrap/>
            <w:hideMark/>
          </w:tcPr>
          <w:p w14:paraId="0F9686D2"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22</w:t>
            </w:r>
          </w:p>
        </w:tc>
      </w:tr>
      <w:tr w:rsidR="005A43CE" w:rsidRPr="00C109C3" w14:paraId="56D47728" w14:textId="77777777" w:rsidTr="00A119E9">
        <w:trPr>
          <w:trHeight w:val="300"/>
        </w:trPr>
        <w:tc>
          <w:tcPr>
            <w:tcW w:w="6295" w:type="dxa"/>
            <w:shd w:val="clear" w:color="auto" w:fill="FFFFFF" w:themeFill="background1"/>
            <w:noWrap/>
            <w:hideMark/>
          </w:tcPr>
          <w:p w14:paraId="606A493C"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all erosional rates</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68887A9B"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-1.33</w:t>
            </w:r>
          </w:p>
        </w:tc>
      </w:tr>
      <w:tr w:rsidR="005A43CE" w:rsidRPr="00C109C3" w14:paraId="5E1E085E" w14:textId="77777777" w:rsidTr="00A119E9">
        <w:trPr>
          <w:trHeight w:val="300"/>
        </w:trPr>
        <w:tc>
          <w:tcPr>
            <w:tcW w:w="6295" w:type="dxa"/>
            <w:shd w:val="clear" w:color="auto" w:fill="FFFFFF" w:themeFill="background1"/>
            <w:noWrap/>
            <w:hideMark/>
          </w:tcPr>
          <w:p w14:paraId="2FEC141F"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Number of accretional transects</w:t>
            </w:r>
            <w:r>
              <w:rPr>
                <w:rFonts w:cs="Arial"/>
                <w:color w:val="000000" w:themeColor="text1"/>
                <w:sz w:val="20"/>
                <w:szCs w:val="20"/>
              </w:rPr>
              <w:t xml:space="preserve"> (counts)</w:t>
            </w:r>
          </w:p>
        </w:tc>
        <w:tc>
          <w:tcPr>
            <w:tcW w:w="1891" w:type="dxa"/>
            <w:shd w:val="clear" w:color="auto" w:fill="FFFFFF" w:themeFill="background1"/>
            <w:noWrap/>
            <w:hideMark/>
          </w:tcPr>
          <w:p w14:paraId="0ECCB3E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19</w:t>
            </w:r>
          </w:p>
        </w:tc>
      </w:tr>
      <w:tr w:rsidR="005A43CE" w:rsidRPr="00C109C3" w14:paraId="36B44505" w14:textId="77777777" w:rsidTr="00A119E9">
        <w:trPr>
          <w:trHeight w:val="300"/>
        </w:trPr>
        <w:tc>
          <w:tcPr>
            <w:tcW w:w="6295" w:type="dxa"/>
            <w:shd w:val="clear" w:color="auto" w:fill="FFFFFF" w:themeFill="background1"/>
            <w:noWrap/>
            <w:hideMark/>
          </w:tcPr>
          <w:p w14:paraId="4133F67C"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are accretional</w:t>
            </w:r>
          </w:p>
        </w:tc>
        <w:tc>
          <w:tcPr>
            <w:tcW w:w="1891" w:type="dxa"/>
            <w:shd w:val="clear" w:color="auto" w:fill="FFFFFF" w:themeFill="background1"/>
            <w:noWrap/>
            <w:hideMark/>
          </w:tcPr>
          <w:p w14:paraId="0183C1F3"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23.17%</w:t>
            </w:r>
          </w:p>
        </w:tc>
      </w:tr>
      <w:tr w:rsidR="005A43CE" w:rsidRPr="00C109C3" w14:paraId="743AE15C" w14:textId="77777777" w:rsidTr="00A119E9">
        <w:trPr>
          <w:trHeight w:val="300"/>
        </w:trPr>
        <w:tc>
          <w:tcPr>
            <w:tcW w:w="6295" w:type="dxa"/>
            <w:shd w:val="clear" w:color="auto" w:fill="FFFFFF" w:themeFill="background1"/>
            <w:noWrap/>
            <w:hideMark/>
          </w:tcPr>
          <w:p w14:paraId="3CC89E12"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have statistically significant accretion</w:t>
            </w:r>
          </w:p>
        </w:tc>
        <w:tc>
          <w:tcPr>
            <w:tcW w:w="1891" w:type="dxa"/>
            <w:shd w:val="clear" w:color="auto" w:fill="FFFFFF" w:themeFill="background1"/>
            <w:noWrap/>
            <w:hideMark/>
          </w:tcPr>
          <w:p w14:paraId="7764E1E4"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10.98%</w:t>
            </w:r>
          </w:p>
        </w:tc>
      </w:tr>
      <w:tr w:rsidR="005A43CE" w:rsidRPr="00C109C3" w14:paraId="7639D55C" w14:textId="77777777" w:rsidTr="00A119E9">
        <w:trPr>
          <w:trHeight w:val="300"/>
        </w:trPr>
        <w:tc>
          <w:tcPr>
            <w:tcW w:w="6295" w:type="dxa"/>
            <w:shd w:val="clear" w:color="auto" w:fill="FFFFFF" w:themeFill="background1"/>
            <w:noWrap/>
            <w:hideMark/>
          </w:tcPr>
          <w:p w14:paraId="11E4783E"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Maximum value accretion</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04E592B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0.62</w:t>
            </w:r>
          </w:p>
        </w:tc>
      </w:tr>
      <w:tr w:rsidR="005A43CE" w:rsidRPr="00C109C3" w14:paraId="1B7BA056" w14:textId="77777777" w:rsidTr="00A119E9">
        <w:trPr>
          <w:trHeight w:val="300"/>
        </w:trPr>
        <w:tc>
          <w:tcPr>
            <w:tcW w:w="6295" w:type="dxa"/>
            <w:shd w:val="clear" w:color="auto" w:fill="FFFFFF" w:themeFill="background1"/>
            <w:noWrap/>
            <w:hideMark/>
          </w:tcPr>
          <w:p w14:paraId="23BB1FB0"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 xml:space="preserve">Maximum value accretion </w:t>
            </w:r>
            <w:r>
              <w:rPr>
                <w:rFonts w:cs="Arial"/>
                <w:color w:val="000000" w:themeColor="text1"/>
                <w:sz w:val="20"/>
                <w:szCs w:val="20"/>
              </w:rPr>
              <w:t>(</w:t>
            </w:r>
            <w:r w:rsidRPr="004236B7">
              <w:rPr>
                <w:rFonts w:cs="Arial"/>
                <w:color w:val="000000" w:themeColor="text1"/>
                <w:sz w:val="20"/>
                <w:szCs w:val="20"/>
              </w:rPr>
              <w:t>transect ID</w:t>
            </w:r>
            <w:r>
              <w:rPr>
                <w:rFonts w:cs="Arial"/>
                <w:color w:val="000000" w:themeColor="text1"/>
                <w:sz w:val="20"/>
                <w:szCs w:val="20"/>
              </w:rPr>
              <w:t xml:space="preserve"> #)</w:t>
            </w:r>
          </w:p>
        </w:tc>
        <w:tc>
          <w:tcPr>
            <w:tcW w:w="1891" w:type="dxa"/>
            <w:shd w:val="clear" w:color="auto" w:fill="FFFFFF" w:themeFill="background1"/>
            <w:noWrap/>
            <w:hideMark/>
          </w:tcPr>
          <w:p w14:paraId="5CBB60C0"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44</w:t>
            </w:r>
          </w:p>
        </w:tc>
      </w:tr>
      <w:tr w:rsidR="005A43CE" w:rsidRPr="00C109C3" w14:paraId="39FE9A4F" w14:textId="77777777" w:rsidTr="00A119E9">
        <w:trPr>
          <w:trHeight w:val="300"/>
        </w:trPr>
        <w:tc>
          <w:tcPr>
            <w:tcW w:w="6295" w:type="dxa"/>
            <w:tcBorders>
              <w:bottom w:val="single" w:sz="4" w:space="0" w:color="auto"/>
            </w:tcBorders>
            <w:shd w:val="clear" w:color="auto" w:fill="FFFFFF" w:themeFill="background1"/>
            <w:noWrap/>
            <w:hideMark/>
          </w:tcPr>
          <w:p w14:paraId="70C2BD02"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all accretional rates</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tcBorders>
              <w:bottom w:val="single" w:sz="4" w:space="0" w:color="auto"/>
            </w:tcBorders>
            <w:shd w:val="clear" w:color="auto" w:fill="FFFFFF" w:themeFill="background1"/>
            <w:noWrap/>
            <w:hideMark/>
          </w:tcPr>
          <w:p w14:paraId="79D9F7A6"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0.31</w:t>
            </w:r>
          </w:p>
        </w:tc>
      </w:tr>
    </w:tbl>
    <w:p w14:paraId="48B8B36A" w14:textId="4ABA2291" w:rsidR="0026766A" w:rsidRPr="00343EE8" w:rsidRDefault="0026766A" w:rsidP="00343EE8">
      <w:pPr>
        <w:sectPr w:rsidR="0026766A" w:rsidRPr="00343EE8" w:rsidSect="009C588B">
          <w:footnotePr>
            <w:numRestart w:val="eachSect"/>
          </w:footnotePr>
          <w:pgSz w:w="12240" w:h="15840"/>
          <w:pgMar w:top="1440" w:right="1440" w:bottom="1440" w:left="1440" w:header="720" w:footer="720" w:gutter="0"/>
          <w:cols w:space="720"/>
          <w:docGrid w:linePitch="360"/>
        </w:sectPr>
      </w:pPr>
    </w:p>
    <w:p w14:paraId="5F292915" w14:textId="43DDCCE8" w:rsidR="008C226F" w:rsidRDefault="008C226F" w:rsidP="008C226F">
      <w:pPr>
        <w:pStyle w:val="001CHAPTERNUMBER"/>
      </w:pPr>
      <w:r w:rsidRPr="004A1924">
        <w:lastRenderedPageBreak/>
        <w:t xml:space="preserve">CHAPTER </w:t>
      </w:r>
      <w:r>
        <w:t>4</w:t>
      </w:r>
    </w:p>
    <w:p w14:paraId="7E9E9FE6" w14:textId="6CF0388E" w:rsidR="00DB16BE" w:rsidRPr="00C109C3" w:rsidRDefault="00B33103" w:rsidP="00DB16BE">
      <w:pPr>
        <w:pStyle w:val="002CHAPTERTITLE"/>
      </w:pPr>
      <w:r>
        <w:t>CONCLUSION</w:t>
      </w:r>
    </w:p>
    <w:p w14:paraId="1142880E" w14:textId="1957FAC1" w:rsidR="00842984" w:rsidRDefault="00B77D91" w:rsidP="00194F04">
      <w:pPr>
        <w:pStyle w:val="006BodyText"/>
      </w:pPr>
      <w:r>
        <w:t xml:space="preserve">Data management workflows are imperative </w:t>
      </w:r>
      <w:r w:rsidR="00BE5452">
        <w:t>to</w:t>
      </w:r>
      <w:r>
        <w:t xml:space="preserve"> every ecological project. Ecological projects may be prone to mismanaged data and file</w:t>
      </w:r>
      <w:r w:rsidR="00BE5452">
        <w:t xml:space="preserve"> organization </w:t>
      </w:r>
      <w:r w:rsidR="00410764">
        <w:t>because</w:t>
      </w:r>
      <w:r>
        <w:t xml:space="preserve"> every effort is different because of their hypothesis, instruments</w:t>
      </w:r>
      <w:r w:rsidR="00BE5452">
        <w:t xml:space="preserve">, </w:t>
      </w:r>
      <w:r>
        <w:t>data collectors</w:t>
      </w:r>
      <w:r w:rsidR="00BE5452">
        <w:t>, and turnover in staff/techs</w:t>
      </w:r>
      <w:r>
        <w:t xml:space="preserve">. </w:t>
      </w:r>
      <w:r w:rsidR="001D1941">
        <w:t>Data management workflows</w:t>
      </w:r>
      <w:r w:rsidR="002E47F5">
        <w:t xml:space="preserve"> increase efficiency</w:t>
      </w:r>
      <w:r w:rsidR="00194F04">
        <w:t xml:space="preserve">, </w:t>
      </w:r>
      <w:r w:rsidR="002E47F5">
        <w:t>reproducibility</w:t>
      </w:r>
      <w:r w:rsidR="00410764">
        <w:t>, and transparency within ecological projects by requiring project administrators to think through and document all steps starting from the start of data collection to the end of the workflow, including</w:t>
      </w:r>
      <w:r w:rsidR="002B5E41">
        <w:t xml:space="preserve"> analysis and reporting</w:t>
      </w:r>
      <w:r w:rsidR="00410764">
        <w:t xml:space="preserve"> while c</w:t>
      </w:r>
      <w:r w:rsidR="007F7A28">
        <w:t xml:space="preserve">onsidering </w:t>
      </w:r>
      <w:r w:rsidR="00CC1C9B">
        <w:t>what data types will be collected</w:t>
      </w:r>
      <w:r w:rsidR="007F7A28">
        <w:t xml:space="preserve"> and </w:t>
      </w:r>
      <w:r w:rsidR="00410764">
        <w:t>what frequency help guide data management workflows creation</w:t>
      </w:r>
      <w:r w:rsidR="00194F04">
        <w:t>.</w:t>
      </w:r>
    </w:p>
    <w:p w14:paraId="24C41779" w14:textId="04D9B8ED" w:rsidR="00194F04" w:rsidRDefault="00CC1C9B" w:rsidP="00194F04">
      <w:pPr>
        <w:pStyle w:val="006BodyText"/>
      </w:pPr>
      <w:r>
        <w:t xml:space="preserve">Ecological project workflows </w:t>
      </w:r>
      <w:r w:rsidR="003C638E">
        <w:t>should</w:t>
      </w:r>
      <w:r>
        <w:t xml:space="preserve"> include a way to save </w:t>
      </w:r>
      <w:r w:rsidR="002B7309">
        <w:t>iterations</w:t>
      </w:r>
      <w:r>
        <w:t xml:space="preserve"> </w:t>
      </w:r>
      <w:r w:rsidR="009641A6">
        <w:t xml:space="preserve">of </w:t>
      </w:r>
      <w:r w:rsidR="003C638E">
        <w:t xml:space="preserve">changing </w:t>
      </w:r>
      <w:r w:rsidR="009641A6">
        <w:t>project files</w:t>
      </w:r>
      <w:r w:rsidR="003C638E">
        <w:t xml:space="preserve"> and data</w:t>
      </w:r>
      <w:r w:rsidR="00137C41">
        <w:t>.</w:t>
      </w:r>
      <w:r w:rsidR="00B25419">
        <w:t xml:space="preserve"> Considering a version control software like GitHub to store data and project files increases reproducibility and transparency in ecological projects</w:t>
      </w:r>
      <w:r w:rsidR="00D76CCB">
        <w:t xml:space="preserve"> by having an online location where collaborators can view and contribute to project files</w:t>
      </w:r>
      <w:r w:rsidR="00B25419">
        <w:t>.</w:t>
      </w:r>
      <w:r w:rsidR="00D76CCB">
        <w:t xml:space="preserve"> Version control </w:t>
      </w:r>
      <w:r w:rsidR="00686FE2">
        <w:t>workflows are a standard in many disciplines</w:t>
      </w:r>
      <w:r w:rsidR="007C105E">
        <w:t>. They</w:t>
      </w:r>
      <w:r w:rsidR="00686FE2">
        <w:t xml:space="preserve"> would stand to benefit ecological projects in the same way other </w:t>
      </w:r>
      <w:r w:rsidR="007C105E">
        <w:t>than</w:t>
      </w:r>
      <w:r w:rsidR="009641A6">
        <w:t xml:space="preserve"> </w:t>
      </w:r>
      <w:r w:rsidR="00F51A53">
        <w:t xml:space="preserve">disciplines </w:t>
      </w:r>
      <w:r w:rsidR="009641A6">
        <w:t>by</w:t>
      </w:r>
      <w:r w:rsidR="00686FE2">
        <w:t xml:space="preserve"> tracking and managing </w:t>
      </w:r>
      <w:r w:rsidR="007C105E">
        <w:t>project file chang</w:t>
      </w:r>
      <w:r w:rsidR="00686FE2">
        <w:t>es.</w:t>
      </w:r>
    </w:p>
    <w:p w14:paraId="7352F6A7" w14:textId="0A4F141F" w:rsidR="006956D5" w:rsidRDefault="00EC1B70" w:rsidP="00ED1675">
      <w:pPr>
        <w:pStyle w:val="006BodyText"/>
      </w:pPr>
      <w:r>
        <w:t xml:space="preserve">The analysis in Chapter 3 follows the approach of creating and following a workflow to create a reproducible study for the study area and </w:t>
      </w:r>
      <w:r w:rsidR="005D2FFD">
        <w:t>additional</w:t>
      </w:r>
      <w:r>
        <w:t xml:space="preserve"> shorelines. Geographic geodatabases require their workflow to store the geographic data because all shapefiles used to create the map need to be located within the geodatabase. The workflow of Chapter 3 was designed by USGS, but </w:t>
      </w:r>
      <w:r w:rsidR="007C105E">
        <w:t>additional steps</w:t>
      </w:r>
      <w:r>
        <w:t xml:space="preserve"> were created for naming and storing the geodatabase. The study is organized with a geodatabase which contain</w:t>
      </w:r>
      <w:r w:rsidR="007C105E">
        <w:t>s</w:t>
      </w:r>
      <w:r>
        <w:t xml:space="preserve"> standardized naming conventions as described in Chapter 2. </w:t>
      </w:r>
      <w:r w:rsidR="004033BE">
        <w:t>S</w:t>
      </w:r>
      <w:r w:rsidR="002B5E41">
        <w:t xml:space="preserve">tandardizing a </w:t>
      </w:r>
      <w:r w:rsidR="002B5E41">
        <w:lastRenderedPageBreak/>
        <w:t>naming convention for the maps and shapefiles</w:t>
      </w:r>
      <w:r w:rsidR="002B0E12">
        <w:t xml:space="preserve">, as described in Chapter 2, will help team members locate files and </w:t>
      </w:r>
      <w:r w:rsidR="007A2C5A">
        <w:t>be able to identify files without having to click</w:t>
      </w:r>
      <w:r w:rsidR="00834EFB">
        <w:t xml:space="preserve"> on each one</w:t>
      </w:r>
      <w:r w:rsidR="00B97F77">
        <w:t xml:space="preserve"> while keeping maps and shapefiles names organized and standardized</w:t>
      </w:r>
      <w:r w:rsidR="007A2C5A">
        <w:t>.</w:t>
      </w:r>
      <w:r w:rsidR="00297AC0">
        <w:t xml:space="preserve"> Saving finalized maps in a version control environment </w:t>
      </w:r>
      <w:r w:rsidR="00834EFB">
        <w:t>will hel</w:t>
      </w:r>
      <w:r w:rsidR="00B97F77">
        <w:t xml:space="preserve">p investigators share their </w:t>
      </w:r>
      <w:r w:rsidR="004033BE">
        <w:t xml:space="preserve">maps with other researchers </w:t>
      </w:r>
      <w:r w:rsidR="00A223DF">
        <w:t>by providing a centralized place with finalized maps available online (e.g., through GitHub).</w:t>
      </w:r>
    </w:p>
    <w:p w14:paraId="2E39634B" w14:textId="517C3D9F" w:rsidR="008C226F" w:rsidRDefault="00A223DF" w:rsidP="00EC1B70">
      <w:pPr>
        <w:pStyle w:val="006BodyText"/>
      </w:pPr>
      <w:r>
        <w:t>Ultimately</w:t>
      </w:r>
      <w:r w:rsidR="007C105E">
        <w:t xml:space="preserve">, </w:t>
      </w:r>
      <w:r w:rsidR="005D2FFD">
        <w:t>it is up to</w:t>
      </w:r>
      <w:r w:rsidR="007C105E">
        <w:t xml:space="preserve"> ecological project researchers</w:t>
      </w:r>
      <w:r>
        <w:t xml:space="preserve"> </w:t>
      </w:r>
      <w:r w:rsidR="005D2FFD">
        <w:t xml:space="preserve">to </w:t>
      </w:r>
      <w:r>
        <w:t xml:space="preserve">take a pro-active approach to create workflows for </w:t>
      </w:r>
      <w:r w:rsidR="00F92685">
        <w:t>the</w:t>
      </w:r>
      <w:r>
        <w:t xml:space="preserve"> data collection, data types, and </w:t>
      </w:r>
      <w:r w:rsidR="00F92685">
        <w:t xml:space="preserve">various </w:t>
      </w:r>
      <w:r>
        <w:t>file types</w:t>
      </w:r>
      <w:r w:rsidR="00B66FA4">
        <w:t xml:space="preserve"> for their project</w:t>
      </w:r>
      <w:r>
        <w:t xml:space="preserve">. </w:t>
      </w:r>
      <w:r w:rsidR="007C105E">
        <w:t>As m</w:t>
      </w:r>
      <w:r>
        <w:t xml:space="preserve">entioned in Chapter 1, it is essential to consider the workflow dynamic of all employees in the project, what files/data they </w:t>
      </w:r>
      <w:r w:rsidR="00A46B7A">
        <w:t>will be handling, where the file</w:t>
      </w:r>
      <w:r w:rsidR="00F92685">
        <w:t>s</w:t>
      </w:r>
      <w:r w:rsidR="00A46B7A">
        <w:t xml:space="preserve">/data will be located, and how to track and manage </w:t>
      </w:r>
      <w:r w:rsidR="00F92685">
        <w:t>those</w:t>
      </w:r>
      <w:r w:rsidR="00A46B7A">
        <w:t xml:space="preserve"> changes. </w:t>
      </w:r>
      <w:r w:rsidR="00F92685">
        <w:t>The methods and suggestions in Chapter</w:t>
      </w:r>
      <w:r w:rsidR="007C105E">
        <w:t>s</w:t>
      </w:r>
      <w:r w:rsidR="00F92685">
        <w:t xml:space="preserve"> 1 and 2 may inspire investigators to</w:t>
      </w:r>
      <w:r w:rsidR="00B07C2D">
        <w:t xml:space="preserve"> plan out all aspects of data collection from start to finish</w:t>
      </w:r>
      <w:r w:rsidR="00B66FA4">
        <w:t>. Planning these steps will also help with project requirements from funding agencies who expect the research investigators to create a blueprint of the research proposed and research processes.</w:t>
      </w:r>
      <w:r w:rsidR="00EC1B70">
        <w:t xml:space="preserve"> </w:t>
      </w:r>
      <w:r w:rsidR="0007437C">
        <w:t xml:space="preserve">The ability to continue doing the same analysis over </w:t>
      </w:r>
      <w:proofErr w:type="gramStart"/>
      <w:r w:rsidR="0007437C">
        <w:t>a period of time</w:t>
      </w:r>
      <w:proofErr w:type="gramEnd"/>
      <w:r w:rsidR="0007437C">
        <w:t xml:space="preserve"> is </w:t>
      </w:r>
      <w:r w:rsidR="007C105E">
        <w:t>precise</w:t>
      </w:r>
      <w:r w:rsidR="0007437C">
        <w:t xml:space="preserve">ly the type of </w:t>
      </w:r>
      <w:r w:rsidR="002B3592">
        <w:t xml:space="preserve">reproducible stance that </w:t>
      </w:r>
      <w:r w:rsidR="007F041F">
        <w:t>should be encouraged in ecological projects.</w:t>
      </w:r>
    </w:p>
    <w:p w14:paraId="1C88D77D" w14:textId="7261D44A" w:rsidR="00A159BF" w:rsidRDefault="00A159BF" w:rsidP="00A159BF">
      <w:pPr>
        <w:pStyle w:val="006BodyText"/>
      </w:pPr>
      <w:r>
        <w:t>The Big Bend region of Florida has experienced significant changes in recent decades and observed changes such as loss of named islands, including Derrick Key (Vitale et al.</w:t>
      </w:r>
      <w:r w:rsidR="006C2709">
        <w:t>,</w:t>
      </w:r>
      <w:r>
        <w:t xml:space="preserve"> 2020), erosion of Deer Island as shown in this study, large scale losses of oyster reefs (Seavey et al.</w:t>
      </w:r>
      <w:r w:rsidR="006C2709">
        <w:t>,</w:t>
      </w:r>
      <w:r w:rsidR="00F5662E">
        <w:t>2011</w:t>
      </w:r>
      <w:r>
        <w:t>; Moore et al.</w:t>
      </w:r>
      <w:r w:rsidR="006C2709">
        <w:t>,</w:t>
      </w:r>
      <w:r>
        <w:t xml:space="preserve"> 2020), and increasing rate of SLR. Restoration efforts for shoreline habitats are ongoing, as demonstrated by the Lone Cabbage Reef project, with more restoration efforts proposed. My thesis demonstrates </w:t>
      </w:r>
      <w:r>
        <w:lastRenderedPageBreak/>
        <w:t>how the Big Bend region is changing (</w:t>
      </w:r>
      <w:r w:rsidR="006C2709">
        <w:t>C</w:t>
      </w:r>
      <w:r>
        <w:t>hapter 3) and how a data workflow and management system can be used to inform a restoration program to facilitate the restoration of coastal features (</w:t>
      </w:r>
      <w:r w:rsidR="006C2709">
        <w:t>C</w:t>
      </w:r>
      <w:r>
        <w:t>hapters 1 and 2). In this way, my hope is that future restoration decisions can be informed both by restoration needs such as documenting change in Deer Island and then effective on-the-ground implementation and evaluation of the restoration through sound data science practices.</w:t>
      </w:r>
    </w:p>
    <w:p w14:paraId="2839ED4A" w14:textId="0ED687BD" w:rsidR="008C226F" w:rsidRDefault="008C226F" w:rsidP="00B51C8A">
      <w:pPr>
        <w:tabs>
          <w:tab w:val="left" w:pos="360"/>
          <w:tab w:val="left" w:pos="720"/>
          <w:tab w:val="left" w:pos="1620"/>
          <w:tab w:val="right" w:pos="8550"/>
          <w:tab w:val="right" w:leader="dot" w:pos="8640"/>
        </w:tabs>
        <w:spacing w:line="240" w:lineRule="atLeast"/>
      </w:pPr>
    </w:p>
    <w:p w14:paraId="6051E1C1" w14:textId="77777777" w:rsidR="00194F04" w:rsidRDefault="00194F04" w:rsidP="00B51C8A">
      <w:pPr>
        <w:tabs>
          <w:tab w:val="left" w:pos="360"/>
          <w:tab w:val="left" w:pos="720"/>
          <w:tab w:val="left" w:pos="1620"/>
          <w:tab w:val="right" w:pos="8550"/>
          <w:tab w:val="right" w:leader="dot" w:pos="8640"/>
        </w:tabs>
        <w:spacing w:line="240" w:lineRule="atLeast"/>
        <w:sectPr w:rsidR="00194F04" w:rsidSect="009C588B">
          <w:headerReference w:type="default" r:id="rId55"/>
          <w:footerReference w:type="default" r:id="rId56"/>
          <w:footnotePr>
            <w:numRestart w:val="eachSect"/>
          </w:footnotePr>
          <w:pgSz w:w="12240" w:h="15840"/>
          <w:pgMar w:top="1440" w:right="1440" w:bottom="1440" w:left="1440" w:header="720" w:footer="720" w:gutter="0"/>
          <w:cols w:space="720"/>
          <w:docGrid w:linePitch="360"/>
        </w:sectPr>
      </w:pPr>
    </w:p>
    <w:p w14:paraId="064A8D4E" w14:textId="6AE4A319" w:rsidR="008C226F" w:rsidRDefault="008C226F" w:rsidP="00B51C8A">
      <w:pPr>
        <w:tabs>
          <w:tab w:val="left" w:pos="360"/>
          <w:tab w:val="left" w:pos="720"/>
          <w:tab w:val="left" w:pos="1620"/>
          <w:tab w:val="right" w:pos="8550"/>
          <w:tab w:val="right" w:leader="dot" w:pos="8640"/>
        </w:tabs>
        <w:spacing w:line="240" w:lineRule="atLeast"/>
      </w:pPr>
    </w:p>
    <w:p w14:paraId="04A2EF2A" w14:textId="6A5CB648" w:rsidR="001949BD" w:rsidRPr="004A1924" w:rsidRDefault="001949BD" w:rsidP="001949BD">
      <w:pPr>
        <w:pStyle w:val="002CHAPTERTITLE"/>
        <w:rPr>
          <w:rFonts w:cs="Arial"/>
        </w:rPr>
      </w:pPr>
      <w:bookmarkStart w:id="451" w:name="_Toc64018364"/>
      <w:r w:rsidRPr="004A1924">
        <w:rPr>
          <w:rFonts w:cs="Arial"/>
        </w:rPr>
        <w:t>LIST OF REFERENCES</w:t>
      </w:r>
      <w:bookmarkEnd w:id="451"/>
    </w:p>
    <w:p w14:paraId="56AE5313" w14:textId="4C442428"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Archmiller</w:t>
      </w:r>
      <w:proofErr w:type="spellEnd"/>
      <w:r w:rsidRPr="001800DD">
        <w:rPr>
          <w:rFonts w:eastAsia="Times New Roman" w:cs="Times New Roman"/>
        </w:rPr>
        <w:t xml:space="preserve">, A. A., Johnson, A. D., Nolan, J., Edwards, M., Elliott, L. H., Ferguson, J. M., </w:t>
      </w:r>
      <w:proofErr w:type="spellStart"/>
      <w:r w:rsidRPr="001800DD">
        <w:rPr>
          <w:rFonts w:eastAsia="Times New Roman" w:cs="Times New Roman"/>
        </w:rPr>
        <w:t>Iannarilli</w:t>
      </w:r>
      <w:proofErr w:type="spellEnd"/>
      <w:r w:rsidRPr="001800DD">
        <w:rPr>
          <w:rFonts w:eastAsia="Times New Roman" w:cs="Times New Roman"/>
        </w:rPr>
        <w:t xml:space="preserve">, F., </w:t>
      </w:r>
      <w:proofErr w:type="spellStart"/>
      <w:r w:rsidRPr="001800DD">
        <w:rPr>
          <w:rFonts w:eastAsia="Times New Roman" w:cs="Times New Roman"/>
        </w:rPr>
        <w:t>Vélez</w:t>
      </w:r>
      <w:proofErr w:type="spellEnd"/>
      <w:r w:rsidRPr="001800DD">
        <w:rPr>
          <w:rFonts w:eastAsia="Times New Roman" w:cs="Times New Roman"/>
        </w:rPr>
        <w:t xml:space="preserve">, J., </w:t>
      </w:r>
      <w:proofErr w:type="spellStart"/>
      <w:r w:rsidRPr="001800DD">
        <w:rPr>
          <w:rFonts w:eastAsia="Times New Roman" w:cs="Times New Roman"/>
        </w:rPr>
        <w:t>Vitense</w:t>
      </w:r>
      <w:proofErr w:type="spellEnd"/>
      <w:r w:rsidRPr="001800DD">
        <w:rPr>
          <w:rFonts w:eastAsia="Times New Roman" w:cs="Times New Roman"/>
        </w:rPr>
        <w:t xml:space="preserve">, K., Johnson, D. H., &amp; </w:t>
      </w:r>
      <w:proofErr w:type="spellStart"/>
      <w:r w:rsidRPr="001800DD">
        <w:rPr>
          <w:rFonts w:eastAsia="Times New Roman" w:cs="Times New Roman"/>
        </w:rPr>
        <w:t>Fieberg</w:t>
      </w:r>
      <w:proofErr w:type="spellEnd"/>
      <w:r w:rsidRPr="001800DD">
        <w:rPr>
          <w:rFonts w:eastAsia="Times New Roman" w:cs="Times New Roman"/>
        </w:rPr>
        <w:t>, J. (2020). Computational Reproducibility in The Wildlife Society’s Flagship Journals. Journal of Wildlife Management, 84(5), 1012–1017. https://doi.org/10.1002/jwmg.21855</w:t>
      </w:r>
    </w:p>
    <w:p w14:paraId="78B5EA4C" w14:textId="6A383FCA"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Barchard</w:t>
      </w:r>
      <w:proofErr w:type="spellEnd"/>
      <w:r w:rsidRPr="001800DD">
        <w:rPr>
          <w:rFonts w:eastAsia="Times New Roman" w:cs="Times New Roman"/>
        </w:rPr>
        <w:t>, K. A., &amp; Pace, L. A. (2011). Preventing human error: The impact of data entry methods on data accuracy and statistical results. Computers in Human Behavior, 27(5), 1834–1839. https://doi.org/10.1016/j.chb.2011.04.004</w:t>
      </w:r>
    </w:p>
    <w:p w14:paraId="75EA631C" w14:textId="27E3CB4E" w:rsidR="001800DD" w:rsidRPr="005D2FFD" w:rsidRDefault="001800DD" w:rsidP="005D2FFD">
      <w:pPr>
        <w:pStyle w:val="017ReferenceBlock"/>
      </w:pPr>
      <w:r w:rsidRPr="005D2FFD">
        <w:t xml:space="preserve">Barone, L., Williams, J., &amp; </w:t>
      </w:r>
      <w:proofErr w:type="spellStart"/>
      <w:r w:rsidRPr="005D2FFD">
        <w:t>Micklos</w:t>
      </w:r>
      <w:proofErr w:type="spellEnd"/>
      <w:r w:rsidRPr="005D2FFD">
        <w:t xml:space="preserve">, D. (2017). Unmet Needs for Analyzing Biological Big Data: A Survey of 704 NSF Principal Investigators. </w:t>
      </w:r>
      <w:hyperlink r:id="rId57" w:history="1">
        <w:r w:rsidR="006B5F5F" w:rsidRPr="005D2FFD">
          <w:rPr>
            <w:rStyle w:val="Hyperlink"/>
            <w:color w:val="auto"/>
          </w:rPr>
          <w:t>https://doi.org/10.1101/108555</w:t>
        </w:r>
      </w:hyperlink>
    </w:p>
    <w:p w14:paraId="29359B8A" w14:textId="753935E7" w:rsidR="006B5F5F" w:rsidRPr="001800DD" w:rsidRDefault="006B5F5F" w:rsidP="001800DD">
      <w:pPr>
        <w:pStyle w:val="017ReferenceBlock"/>
        <w:rPr>
          <w:rFonts w:eastAsia="Times New Roman" w:cs="Times New Roman"/>
        </w:rPr>
      </w:pPr>
      <w:r w:rsidRPr="006B5F5F">
        <w:rPr>
          <w:rFonts w:eastAsia="Times New Roman" w:cs="Times New Roman"/>
        </w:rPr>
        <w:t>Berg, R. (2017). National Hurricane Center Tropical Cyclone Report. Hurricane Hermine. Miami: National Hurricane Center.</w:t>
      </w:r>
    </w:p>
    <w:p w14:paraId="3BE932F7" w14:textId="728B5F10"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Blischak</w:t>
      </w:r>
      <w:proofErr w:type="spellEnd"/>
      <w:r w:rsidRPr="001800DD">
        <w:rPr>
          <w:rFonts w:eastAsia="Times New Roman" w:cs="Times New Roman"/>
        </w:rPr>
        <w:t xml:space="preserve">, J. D., Davenport, E. R., &amp; Wilson, G. (2016). A Quick Introduction to Version Control with Git and GitHub. </w:t>
      </w:r>
      <w:proofErr w:type="spellStart"/>
      <w:r w:rsidRPr="001800DD">
        <w:rPr>
          <w:rFonts w:eastAsia="Times New Roman" w:cs="Times New Roman"/>
        </w:rPr>
        <w:t>PLoS</w:t>
      </w:r>
      <w:proofErr w:type="spellEnd"/>
      <w:r w:rsidRPr="001800DD">
        <w:rPr>
          <w:rFonts w:eastAsia="Times New Roman" w:cs="Times New Roman"/>
        </w:rPr>
        <w:t xml:space="preserve"> Computational Biology, 12(1). https://doi.org/10.1371/journal.pcbi.1004668</w:t>
      </w:r>
    </w:p>
    <w:p w14:paraId="7C550911" w14:textId="005F7378" w:rsidR="001800DD" w:rsidRDefault="001800DD" w:rsidP="001800DD">
      <w:pPr>
        <w:pStyle w:val="017ReferenceBlock"/>
        <w:rPr>
          <w:rFonts w:eastAsia="Times New Roman" w:cs="Times New Roman"/>
        </w:rPr>
      </w:pPr>
      <w:r w:rsidRPr="001800DD">
        <w:rPr>
          <w:rFonts w:eastAsia="Times New Roman" w:cs="Times New Roman"/>
        </w:rPr>
        <w:t xml:space="preserve">Brown, A. C., &amp; McLachlan, A. (2002). Sandy shore ecosystems and the threats facing them: Some predictions for the year 2025. Environmental Conservation, 29(1), 62–77. </w:t>
      </w:r>
      <w:hyperlink r:id="rId58" w:history="1">
        <w:r w:rsidR="00D45B59" w:rsidRPr="00D45B59">
          <w:t>https://doi.org/10.1017/S037689290200005X</w:t>
        </w:r>
      </w:hyperlink>
      <w:r w:rsidRPr="001800DD">
        <w:rPr>
          <w:rFonts w:eastAsia="Times New Roman" w:cs="Times New Roman"/>
        </w:rPr>
        <w:t xml:space="preserve"> </w:t>
      </w:r>
    </w:p>
    <w:p w14:paraId="68DD65A8" w14:textId="346D9F97" w:rsidR="00AC1046" w:rsidRDefault="00AC1046" w:rsidP="001800DD">
      <w:pPr>
        <w:pStyle w:val="017ReferenceBlock"/>
        <w:rPr>
          <w:rFonts w:eastAsia="Times New Roman" w:cs="Times New Roman"/>
        </w:rPr>
      </w:pPr>
      <w:r w:rsidRPr="00AC1046">
        <w:rPr>
          <w:rFonts w:eastAsia="Times New Roman" w:cs="Times New Roman"/>
        </w:rPr>
        <w:t xml:space="preserve">Brown, S., Nicholls, R. J., Woodroffe, C. D., Hanson, S., </w:t>
      </w:r>
      <w:proofErr w:type="spellStart"/>
      <w:r w:rsidRPr="00AC1046">
        <w:rPr>
          <w:rFonts w:eastAsia="Times New Roman" w:cs="Times New Roman"/>
        </w:rPr>
        <w:t>Hinkel</w:t>
      </w:r>
      <w:proofErr w:type="spellEnd"/>
      <w:r w:rsidRPr="00AC1046">
        <w:rPr>
          <w:rFonts w:eastAsia="Times New Roman" w:cs="Times New Roman"/>
        </w:rPr>
        <w:t xml:space="preserve">, J., Kebede, A. S., ... &amp; </w:t>
      </w:r>
      <w:proofErr w:type="spellStart"/>
      <w:r w:rsidRPr="00AC1046">
        <w:rPr>
          <w:rFonts w:eastAsia="Times New Roman" w:cs="Times New Roman"/>
        </w:rPr>
        <w:t>Vafeidis</w:t>
      </w:r>
      <w:proofErr w:type="spellEnd"/>
      <w:r w:rsidRPr="00AC1046">
        <w:rPr>
          <w:rFonts w:eastAsia="Times New Roman" w:cs="Times New Roman"/>
        </w:rPr>
        <w:t>, A. T. (2013). Sea-level rise impacts and responses: a global perspective. In Coastal hazards (pp. 117-149). Springer, Dordrecht.</w:t>
      </w:r>
    </w:p>
    <w:p w14:paraId="125B54DD" w14:textId="760E554B" w:rsidR="00D45B59" w:rsidRPr="001800DD" w:rsidRDefault="00D45B59" w:rsidP="001800DD">
      <w:pPr>
        <w:pStyle w:val="017ReferenceBlock"/>
        <w:rPr>
          <w:rFonts w:eastAsia="Times New Roman" w:cs="Times New Roman"/>
        </w:rPr>
      </w:pPr>
      <w:r w:rsidRPr="00D45B59">
        <w:rPr>
          <w:rFonts w:eastAsia="Times New Roman" w:cs="Times New Roman"/>
        </w:rPr>
        <w:t>Bureau of Economic and Business Research</w:t>
      </w:r>
      <w:r>
        <w:rPr>
          <w:rFonts w:eastAsia="Times New Roman" w:cs="Times New Roman"/>
        </w:rPr>
        <w:t xml:space="preserve">, </w:t>
      </w:r>
      <w:r w:rsidRPr="00D45B59">
        <w:rPr>
          <w:rFonts w:eastAsia="Times New Roman" w:cs="Times New Roman"/>
        </w:rPr>
        <w:t>Population Studies Program,</w:t>
      </w:r>
      <w:r w:rsidR="004A6038">
        <w:rPr>
          <w:rFonts w:eastAsia="Times New Roman" w:cs="Times New Roman"/>
        </w:rPr>
        <w:t xml:space="preserve"> </w:t>
      </w:r>
      <w:hyperlink r:id="rId59" w:history="1">
        <w:r w:rsidR="004A6038" w:rsidRPr="004A6038">
          <w:t>www.bebr.ufl.edu/population</w:t>
        </w:r>
      </w:hyperlink>
      <w:r w:rsidRPr="00D45B59">
        <w:rPr>
          <w:rFonts w:eastAsia="Times New Roman" w:cs="Times New Roman"/>
        </w:rPr>
        <w:t>.</w:t>
      </w:r>
      <w:r w:rsidR="004A6038">
        <w:rPr>
          <w:rFonts w:eastAsia="Times New Roman" w:cs="Times New Roman"/>
        </w:rPr>
        <w:t xml:space="preserve"> (Accessed January 28, 2021)</w:t>
      </w:r>
    </w:p>
    <w:p w14:paraId="6549BB1F" w14:textId="03B52967" w:rsidR="001800DD" w:rsidRPr="00307B03" w:rsidRDefault="001800DD" w:rsidP="00307B03">
      <w:pPr>
        <w:pStyle w:val="017ReferenceBlock"/>
      </w:pPr>
      <w:proofErr w:type="spellStart"/>
      <w:r w:rsidRPr="00307B03">
        <w:t>Cazenave</w:t>
      </w:r>
      <w:proofErr w:type="spellEnd"/>
      <w:r w:rsidRPr="00307B03">
        <w:t xml:space="preserve">, A., &amp; </w:t>
      </w:r>
      <w:proofErr w:type="spellStart"/>
      <w:r w:rsidRPr="00307B03">
        <w:t>Cozannet</w:t>
      </w:r>
      <w:proofErr w:type="spellEnd"/>
      <w:r w:rsidRPr="00307B03">
        <w:t xml:space="preserve">, G. le. (2014). Sea level rise and its coastal impacts. Earth’s Future, 2(2), 15–34. </w:t>
      </w:r>
      <w:hyperlink r:id="rId60" w:history="1">
        <w:r w:rsidR="00307B03" w:rsidRPr="00307B03">
          <w:rPr>
            <w:rStyle w:val="Hyperlink"/>
            <w:color w:val="auto"/>
          </w:rPr>
          <w:t>https://doi.org/10.1002/2013ef000188</w:t>
        </w:r>
      </w:hyperlink>
    </w:p>
    <w:p w14:paraId="4B9665AC" w14:textId="26BCB4F1" w:rsidR="00307B03" w:rsidRPr="001800DD" w:rsidRDefault="00307B03" w:rsidP="001800DD">
      <w:pPr>
        <w:pStyle w:val="017ReferenceBlock"/>
        <w:rPr>
          <w:rFonts w:eastAsia="Times New Roman" w:cs="Times New Roman"/>
        </w:rPr>
      </w:pPr>
      <w:r w:rsidRPr="00307B03">
        <w:rPr>
          <w:rFonts w:eastAsia="Times New Roman" w:cs="Times New Roman"/>
        </w:rPr>
        <w:t xml:space="preserve">Cahoon, D. R., &amp; </w:t>
      </w:r>
      <w:proofErr w:type="spellStart"/>
      <w:r w:rsidRPr="00307B03">
        <w:rPr>
          <w:rFonts w:eastAsia="Times New Roman" w:cs="Times New Roman"/>
        </w:rPr>
        <w:t>Guntenspergen</w:t>
      </w:r>
      <w:proofErr w:type="spellEnd"/>
      <w:r w:rsidRPr="00307B03">
        <w:rPr>
          <w:rFonts w:eastAsia="Times New Roman" w:cs="Times New Roman"/>
        </w:rPr>
        <w:t>, G. R. (2010). Climate change, sea-level rise, and coastal wetlands. National Wetlands Newsletter, 32(1), 8-12.</w:t>
      </w:r>
    </w:p>
    <w:p w14:paraId="589C8E78" w14:textId="1CD2199E" w:rsidR="001800DD" w:rsidRDefault="001800DD" w:rsidP="001800DD">
      <w:pPr>
        <w:pStyle w:val="017ReferenceBlock"/>
        <w:rPr>
          <w:rFonts w:eastAsia="Times New Roman" w:cs="Times New Roman"/>
        </w:rPr>
      </w:pPr>
      <w:r w:rsidRPr="001800DD">
        <w:rPr>
          <w:rFonts w:eastAsia="Times New Roman" w:cs="Times New Roman"/>
        </w:rPr>
        <w:t xml:space="preserve">Czech, B., </w:t>
      </w:r>
      <w:proofErr w:type="spellStart"/>
      <w:r w:rsidRPr="001800DD">
        <w:rPr>
          <w:rFonts w:eastAsia="Times New Roman" w:cs="Times New Roman"/>
        </w:rPr>
        <w:t>Krausman</w:t>
      </w:r>
      <w:proofErr w:type="spellEnd"/>
      <w:r w:rsidRPr="001800DD">
        <w:rPr>
          <w:rFonts w:eastAsia="Times New Roman" w:cs="Times New Roman"/>
        </w:rPr>
        <w:t xml:space="preserve">, P. R., &amp; Devers, P. K. (2000). Economic associations among causes of species endangerment in the United States: associations among causes of species endangerment in the United States reflect the integration of economic sectors, supporting the theory and evidence that economic growth proceeds at the competitive exclusion of nonhuman species in the aggregate. </w:t>
      </w:r>
      <w:proofErr w:type="spellStart"/>
      <w:r w:rsidRPr="001800DD">
        <w:rPr>
          <w:rFonts w:eastAsia="Times New Roman" w:cs="Times New Roman"/>
        </w:rPr>
        <w:t>BioScience</w:t>
      </w:r>
      <w:proofErr w:type="spellEnd"/>
      <w:r w:rsidRPr="001800DD">
        <w:rPr>
          <w:rFonts w:eastAsia="Times New Roman" w:cs="Times New Roman"/>
        </w:rPr>
        <w:t>, 50(7), 593-601.</w:t>
      </w:r>
    </w:p>
    <w:p w14:paraId="432D878F" w14:textId="2CF26821" w:rsidR="00727112" w:rsidRPr="001800DD" w:rsidRDefault="00727112" w:rsidP="001800DD">
      <w:pPr>
        <w:pStyle w:val="017ReferenceBlock"/>
        <w:rPr>
          <w:rFonts w:eastAsia="Times New Roman" w:cs="Times New Roman"/>
        </w:rPr>
      </w:pPr>
      <w:r w:rsidRPr="00727112">
        <w:rPr>
          <w:rFonts w:eastAsia="Times New Roman" w:cs="Times New Roman"/>
        </w:rPr>
        <w:t>Curtis, K. J., &amp; Schneider, A. (2011). Understanding the demographic implications of climate change: estimates of localized population predictions under future scenarios of sea-level rise. Population and Environment, 33(1), 28-54.</w:t>
      </w:r>
    </w:p>
    <w:p w14:paraId="09127541" w14:textId="6C134A9B" w:rsidR="001800DD" w:rsidRPr="00DB3AC7" w:rsidRDefault="001800DD" w:rsidP="00DB3AC7">
      <w:pPr>
        <w:pStyle w:val="017ReferenceBlock"/>
      </w:pPr>
      <w:proofErr w:type="spellStart"/>
      <w:r w:rsidRPr="00DB3AC7">
        <w:lastRenderedPageBreak/>
        <w:t>Desantis</w:t>
      </w:r>
      <w:proofErr w:type="spellEnd"/>
      <w:r w:rsidRPr="00DB3AC7">
        <w:t xml:space="preserve">, L. R. G., </w:t>
      </w:r>
      <w:proofErr w:type="spellStart"/>
      <w:r w:rsidRPr="00DB3AC7">
        <w:t>Bhotika</w:t>
      </w:r>
      <w:proofErr w:type="spellEnd"/>
      <w:r w:rsidRPr="00DB3AC7">
        <w:t xml:space="preserve">, S., Williams, K., &amp; Putz, F. E. (2007). Sea-level rise and drought interactions accelerate forest decline on the Gulf Coast of Florida, USA. Global Change Biology, 13(11), 2349–2360. </w:t>
      </w:r>
      <w:hyperlink r:id="rId61" w:history="1">
        <w:r w:rsidR="00595190" w:rsidRPr="00DB3AC7">
          <w:rPr>
            <w:rStyle w:val="Hyperlink"/>
            <w:color w:val="auto"/>
          </w:rPr>
          <w:t>https://doi.org/10.1111/j.1365-2486.2007.01440.x</w:t>
        </w:r>
      </w:hyperlink>
    </w:p>
    <w:p w14:paraId="4515C14E" w14:textId="5A141470" w:rsidR="00DB3AC7" w:rsidRPr="00DB3AC7" w:rsidRDefault="00DB3AC7" w:rsidP="00DB3AC7">
      <w:pPr>
        <w:pStyle w:val="017ReferenceBlock"/>
      </w:pPr>
      <w:r w:rsidRPr="00DB3AC7">
        <w:t xml:space="preserve">“Digital Shoreline Analysis System (DSAS) Version 5.0 User Guide.” </w:t>
      </w:r>
      <w:hyperlink r:id="rId62" w:history="1">
        <w:r w:rsidRPr="00DB3AC7">
          <w:rPr>
            <w:rStyle w:val="Hyperlink"/>
            <w:color w:val="auto"/>
          </w:rPr>
          <w:t>Https://Pubs.usgs.gov/of/2018/1179/ofr20181179.Pdf</w:t>
        </w:r>
      </w:hyperlink>
      <w:r w:rsidRPr="00DB3AC7">
        <w:t>. (Accessed January 2021)</w:t>
      </w:r>
    </w:p>
    <w:p w14:paraId="2428E20E" w14:textId="7E373B91"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Finkl</w:t>
      </w:r>
      <w:proofErr w:type="spellEnd"/>
      <w:r w:rsidRPr="001800DD">
        <w:rPr>
          <w:rFonts w:eastAsia="Times New Roman" w:cs="Times New Roman"/>
        </w:rPr>
        <w:t xml:space="preserve">, C. W., &amp; </w:t>
      </w:r>
      <w:proofErr w:type="spellStart"/>
      <w:r w:rsidRPr="001800DD">
        <w:rPr>
          <w:rFonts w:eastAsia="Times New Roman" w:cs="Times New Roman"/>
        </w:rPr>
        <w:t>Charlier</w:t>
      </w:r>
      <w:proofErr w:type="spellEnd"/>
      <w:r w:rsidRPr="001800DD">
        <w:rPr>
          <w:rFonts w:eastAsia="Times New Roman" w:cs="Times New Roman"/>
        </w:rPr>
        <w:t>, R. H. (2003). Sustainability of Subtropical Coastal Zones in Southeastern Florida: Challenges for Urbanized Coastal Environments Threatened by Development, Pollution, Water Supply, and Storm Hazards. Journal of Coastal Research, 19(4), 934–943.</w:t>
      </w:r>
    </w:p>
    <w:p w14:paraId="4F7509B4" w14:textId="674947CF" w:rsidR="001800DD" w:rsidRPr="001800DD" w:rsidRDefault="001800DD" w:rsidP="001800DD">
      <w:pPr>
        <w:pStyle w:val="017ReferenceBlock"/>
        <w:rPr>
          <w:rFonts w:eastAsia="Times New Roman" w:cs="Times New Roman"/>
        </w:rPr>
      </w:pPr>
      <w:r w:rsidRPr="001800DD">
        <w:rPr>
          <w:rFonts w:eastAsia="Times New Roman" w:cs="Times New Roman"/>
        </w:rPr>
        <w:t xml:space="preserve">Fisher, J. R. B., Acosta, E. A., </w:t>
      </w:r>
      <w:proofErr w:type="spellStart"/>
      <w:r w:rsidRPr="001800DD">
        <w:rPr>
          <w:rFonts w:eastAsia="Times New Roman" w:cs="Times New Roman"/>
        </w:rPr>
        <w:t>Dennedy</w:t>
      </w:r>
      <w:proofErr w:type="spellEnd"/>
      <w:r w:rsidRPr="001800DD">
        <w:rPr>
          <w:rFonts w:eastAsia="Times New Roman" w:cs="Times New Roman"/>
        </w:rPr>
        <w:t>-Frank, P. J., Kroeger, T., &amp; Boucher, T. M. (2018). Impact of satellite imagery spatial resolution on land use classification accuracy and modeled water quality. Remote Sensing in Ecology and Conservation, 4(2), 137–149. https://doi.org/10.1002/rse2.61</w:t>
      </w:r>
    </w:p>
    <w:p w14:paraId="58021754" w14:textId="5243F15D" w:rsidR="001800DD" w:rsidRPr="001800DD" w:rsidRDefault="001800DD" w:rsidP="001800DD">
      <w:pPr>
        <w:pStyle w:val="017ReferenceBlock"/>
        <w:rPr>
          <w:rFonts w:eastAsia="Times New Roman" w:cs="Times New Roman"/>
        </w:rPr>
      </w:pPr>
      <w:r w:rsidRPr="001800DD">
        <w:rPr>
          <w:rFonts w:eastAsia="Times New Roman" w:cs="Times New Roman"/>
        </w:rPr>
        <w:t xml:space="preserve">Galbraith, H., Jones, R., Park, R., &amp; </w:t>
      </w:r>
      <w:proofErr w:type="spellStart"/>
      <w:r w:rsidRPr="001800DD">
        <w:rPr>
          <w:rFonts w:eastAsia="Times New Roman" w:cs="Times New Roman"/>
        </w:rPr>
        <w:t>Herrod</w:t>
      </w:r>
      <w:proofErr w:type="spellEnd"/>
      <w:r w:rsidRPr="001800DD">
        <w:rPr>
          <w:rFonts w:eastAsia="Times New Roman" w:cs="Times New Roman"/>
        </w:rPr>
        <w:t>-Julius. (2005). Global Climate Change and Sea Level Rise: Potential Losses of Intertidal Habitat for Shorebirds. https://doi.org/10.1675/1524</w:t>
      </w:r>
    </w:p>
    <w:p w14:paraId="6345E2A8" w14:textId="77855CBF" w:rsidR="001800DD" w:rsidRPr="001800DD" w:rsidRDefault="001800DD" w:rsidP="001800DD">
      <w:pPr>
        <w:pStyle w:val="017ReferenceBlock"/>
        <w:rPr>
          <w:rFonts w:eastAsia="Times New Roman" w:cs="Times New Roman"/>
        </w:rPr>
      </w:pPr>
      <w:r w:rsidRPr="001800DD">
        <w:rPr>
          <w:rFonts w:eastAsia="Times New Roman" w:cs="Times New Roman"/>
        </w:rPr>
        <w:t>Geselbracht, L., Freeman, K., Kelly, E., Gordon, D. R., &amp; Putz, F. E. (2011). Retrospective and prospective model simulations of sea level rise impacts on Gulf of Mexico coastal marshes and forests in Waccasassa Bay, Florida. Climatic Change, 107(1), 35–57. https://doi.org/10.1007/s10584-011-0084-y</w:t>
      </w:r>
    </w:p>
    <w:p w14:paraId="0B152B83" w14:textId="07A59D04" w:rsidR="001800DD" w:rsidRPr="001800DD" w:rsidRDefault="001800DD" w:rsidP="001800DD">
      <w:pPr>
        <w:pStyle w:val="017ReferenceBlock"/>
        <w:rPr>
          <w:rFonts w:eastAsia="Times New Roman" w:cs="Times New Roman"/>
        </w:rPr>
      </w:pPr>
      <w:r w:rsidRPr="001800DD">
        <w:rPr>
          <w:rFonts w:eastAsia="Times New Roman" w:cs="Times New Roman"/>
        </w:rPr>
        <w:t>Gilroy, S. P., &amp; Kaplan, B. A. (2019). Furthering open science in behavior analysis: An introduction and tutorial for using GitHub in research. Perspectives on behavior science, 42(3), 565-581.</w:t>
      </w:r>
    </w:p>
    <w:p w14:paraId="46330A52" w14:textId="73AD9A3A" w:rsidR="001800DD" w:rsidRDefault="001800DD" w:rsidP="001800DD">
      <w:pPr>
        <w:pStyle w:val="017ReferenceBlock"/>
        <w:rPr>
          <w:rFonts w:eastAsia="Times New Roman" w:cs="Times New Roman"/>
        </w:rPr>
      </w:pPr>
      <w:r w:rsidRPr="001800DD">
        <w:rPr>
          <w:rFonts w:eastAsia="Times New Roman" w:cs="Times New Roman"/>
        </w:rPr>
        <w:t>Goodbred, S. L., Hine, A. C., &amp; Stumpf, R. (1993). Sediment distribution patterns and the development of the marsh system rimming a shallow-water shelf embayment: Waccasassa Bay, Levy Co., FL. Geological Society of America, Abstracts with Programs;(United States), 25(CONF-9304188--).</w:t>
      </w:r>
    </w:p>
    <w:p w14:paraId="66028BD1" w14:textId="118C1F66" w:rsidR="00C63D51" w:rsidRPr="001800DD" w:rsidRDefault="00C63D51" w:rsidP="001800DD">
      <w:pPr>
        <w:pStyle w:val="017ReferenceBlock"/>
        <w:rPr>
          <w:rFonts w:eastAsia="Times New Roman" w:cs="Times New Roman"/>
        </w:rPr>
      </w:pPr>
      <w:r>
        <w:t>Goodbred, Steven L., and Albert C. Hine 1995 Coastal Storm Deposition: Salt-marsh Response to a Severe Extratropical Storm, March 1993, West-Central Florida. Geology 23(8):679-682.</w:t>
      </w:r>
    </w:p>
    <w:p w14:paraId="2F1FBB70" w14:textId="0558E4DE" w:rsidR="001800DD" w:rsidRDefault="001800DD" w:rsidP="001800DD">
      <w:pPr>
        <w:pStyle w:val="017ReferenceBlock"/>
        <w:rPr>
          <w:rFonts w:eastAsia="Times New Roman" w:cs="Times New Roman"/>
        </w:rPr>
      </w:pPr>
      <w:r w:rsidRPr="001800DD">
        <w:rPr>
          <w:rFonts w:eastAsia="Times New Roman" w:cs="Times New Roman"/>
        </w:rPr>
        <w:t xml:space="preserve">Goodbred, S. L., Wright, E. E., &amp; Hine, A. C. (1998). </w:t>
      </w:r>
      <w:r w:rsidR="00306490" w:rsidRPr="001800DD">
        <w:rPr>
          <w:rFonts w:eastAsia="Times New Roman" w:cs="Times New Roman"/>
        </w:rPr>
        <w:t>Sea-Level Change And Storm-Surge Deposition In A Late Holocene Florida Salt Marsh</w:t>
      </w:r>
      <w:r w:rsidRPr="001800DD">
        <w:rPr>
          <w:rFonts w:eastAsia="Times New Roman" w:cs="Times New Roman"/>
        </w:rPr>
        <w:t xml:space="preserve">. In JOURNAL OF SEDIMENTARY RESEARCH (Vol. 68, Issue 2). http://pubs.geoscienceworld.org/sepm/jsedres/article-pdf/68/2/240/2812177/240.pdf </w:t>
      </w:r>
    </w:p>
    <w:p w14:paraId="3E50BB6A" w14:textId="11237C89" w:rsidR="005900E7" w:rsidRDefault="005900E7" w:rsidP="001800DD">
      <w:pPr>
        <w:pStyle w:val="017ReferenceBlock"/>
        <w:rPr>
          <w:rFonts w:eastAsia="Times New Roman" w:cs="Times New Roman"/>
        </w:rPr>
      </w:pPr>
      <w:proofErr w:type="spellStart"/>
      <w:r w:rsidRPr="005900E7">
        <w:rPr>
          <w:rFonts w:eastAsia="Times New Roman" w:cs="Times New Roman"/>
        </w:rPr>
        <w:t>Habel</w:t>
      </w:r>
      <w:proofErr w:type="spellEnd"/>
      <w:r w:rsidRPr="005900E7">
        <w:rPr>
          <w:rFonts w:eastAsia="Times New Roman" w:cs="Times New Roman"/>
        </w:rPr>
        <w:t>, S., Fletcher, C. H., Anderson, T. R., &amp; Thompson, P. R. (2020). Sea-Level Rise induced Multi-Mechanism flooding and contribution to Urban infrastructure failure. Scientific reports, 10(1), 1-12.</w:t>
      </w:r>
    </w:p>
    <w:p w14:paraId="4BEB4137" w14:textId="3406A1C8" w:rsidR="00512D69" w:rsidRPr="001800DD" w:rsidRDefault="00512D69" w:rsidP="001800DD">
      <w:pPr>
        <w:pStyle w:val="017ReferenceBlock"/>
        <w:rPr>
          <w:rFonts w:eastAsia="Times New Roman" w:cs="Times New Roman"/>
        </w:rPr>
      </w:pPr>
      <w:r w:rsidRPr="00512D69">
        <w:rPr>
          <w:rFonts w:eastAsia="Times New Roman" w:cs="Times New Roman"/>
        </w:rPr>
        <w:lastRenderedPageBreak/>
        <w:t xml:space="preserve">Hine, A. C., Belknap, D. F., Hutton, J. G., </w:t>
      </w:r>
      <w:proofErr w:type="spellStart"/>
      <w:r w:rsidRPr="00512D69">
        <w:rPr>
          <w:rFonts w:eastAsia="Times New Roman" w:cs="Times New Roman"/>
        </w:rPr>
        <w:t>Osking</w:t>
      </w:r>
      <w:proofErr w:type="spellEnd"/>
      <w:r w:rsidRPr="00512D69">
        <w:rPr>
          <w:rFonts w:eastAsia="Times New Roman" w:cs="Times New Roman"/>
        </w:rPr>
        <w:t>, E. B., &amp; Evans, M. W. (1988). Recent geological history and modern sedimentary processes along an incipient, low-energy, epicontinental-sea coastline; Northwest Florida. Journal of Sedimentary Research, 58(4), 567-579.</w:t>
      </w:r>
    </w:p>
    <w:p w14:paraId="6F6694BF" w14:textId="65C5AE5C" w:rsidR="001800DD" w:rsidRPr="001800DD" w:rsidRDefault="001800DD" w:rsidP="001800DD">
      <w:pPr>
        <w:pStyle w:val="017ReferenceBlock"/>
        <w:rPr>
          <w:rFonts w:eastAsia="Times New Roman" w:cs="Times New Roman"/>
        </w:rPr>
      </w:pPr>
      <w:r w:rsidRPr="001800DD">
        <w:rPr>
          <w:rFonts w:eastAsia="Times New Roman" w:cs="Times New Roman"/>
        </w:rPr>
        <w:t>Holling, C. S. (1978). Adaptive environmental assessment and management. John Wiley &amp; Sons.</w:t>
      </w:r>
    </w:p>
    <w:p w14:paraId="4D655427" w14:textId="504608D8" w:rsidR="001800DD" w:rsidRDefault="001800DD" w:rsidP="003F17DC">
      <w:pPr>
        <w:pStyle w:val="017ReferenceBlock"/>
        <w:rPr>
          <w:rStyle w:val="Hyperlink"/>
          <w:color w:val="auto"/>
        </w:rPr>
      </w:pPr>
      <w:r w:rsidRPr="003F17DC">
        <w:t xml:space="preserve">Houston, J. R. (2015). Shoreline Response to Sea-Level Rise on the Southwest Coast of Florida. Journal of Coastal Research, 314, 777–789. </w:t>
      </w:r>
      <w:hyperlink r:id="rId63" w:history="1">
        <w:r w:rsidR="00327FD8" w:rsidRPr="003F17DC">
          <w:rPr>
            <w:rStyle w:val="Hyperlink"/>
            <w:color w:val="auto"/>
          </w:rPr>
          <w:t>https://doi.org/10.2112/jcoastres-d-14-00161.1</w:t>
        </w:r>
      </w:hyperlink>
    </w:p>
    <w:p w14:paraId="04E9B8FD" w14:textId="2F8F8EA5" w:rsidR="003610A0" w:rsidRDefault="00433E24" w:rsidP="003F17DC">
      <w:pPr>
        <w:pStyle w:val="017ReferenceBlock"/>
      </w:pPr>
      <w:r w:rsidRPr="00433E24">
        <w:t>IPCC 4th Assessment Report (2007),</w:t>
      </w:r>
      <w:r w:rsidR="003610A0">
        <w:t xml:space="preserve"> </w:t>
      </w:r>
      <w:r w:rsidRPr="00433E24">
        <w:t>Climate Change 2007: The Physical Science Basis. Contribution of Working Group I to the Fourth</w:t>
      </w:r>
      <w:r w:rsidR="003610A0">
        <w:t xml:space="preserve"> </w:t>
      </w:r>
      <w:r w:rsidRPr="00433E24">
        <w:t xml:space="preserve">Assessment Report of the Intergovernmental Panel on Climate Change, edited by S. Solomon, D. Qin, M. Manning, Z. Chen, </w:t>
      </w:r>
      <w:proofErr w:type="spellStart"/>
      <w:r w:rsidRPr="00433E24">
        <w:t>M.Marquis</w:t>
      </w:r>
      <w:proofErr w:type="spellEnd"/>
      <w:r w:rsidRPr="00433E24">
        <w:t xml:space="preserve">, K. B. </w:t>
      </w:r>
      <w:proofErr w:type="spellStart"/>
      <w:r w:rsidRPr="00433E24">
        <w:t>Averyt</w:t>
      </w:r>
      <w:proofErr w:type="spellEnd"/>
      <w:r w:rsidRPr="00433E24">
        <w:t xml:space="preserve">, M. </w:t>
      </w:r>
      <w:proofErr w:type="spellStart"/>
      <w:r w:rsidRPr="00433E24">
        <w:t>Tignor</w:t>
      </w:r>
      <w:proofErr w:type="spellEnd"/>
      <w:r w:rsidRPr="00433E24">
        <w:t>, and H. L. Miller, Cambridge Univ. Press, Cambridge, U. K.</w:t>
      </w:r>
    </w:p>
    <w:p w14:paraId="29CE2E65" w14:textId="76032F37" w:rsidR="00433E24" w:rsidRPr="003F17DC" w:rsidRDefault="00433E24" w:rsidP="003F17DC">
      <w:pPr>
        <w:pStyle w:val="017ReferenceBlock"/>
      </w:pPr>
      <w:r w:rsidRPr="00433E24">
        <w:t>IPCC, 5th Assessment report (2013),</w:t>
      </w:r>
      <w:r w:rsidR="003610A0">
        <w:t xml:space="preserve"> </w:t>
      </w:r>
      <w:r w:rsidRPr="00433E24">
        <w:t>Climate Change 2013: The Physical Science Basis. Contribution of Working Group I to the Fifth</w:t>
      </w:r>
      <w:r w:rsidR="003610A0">
        <w:t xml:space="preserve"> </w:t>
      </w:r>
      <w:r w:rsidRPr="00433E24">
        <w:t>Assessment Report of the Intergovernmental Panel on Climate Change,</w:t>
      </w:r>
      <w:r w:rsidR="003610A0">
        <w:t xml:space="preserve"> </w:t>
      </w:r>
      <w:r w:rsidRPr="00433E24">
        <w:t>edited</w:t>
      </w:r>
      <w:r w:rsidR="003610A0">
        <w:t xml:space="preserve"> </w:t>
      </w:r>
      <w:r w:rsidRPr="00433E24">
        <w:t>by</w:t>
      </w:r>
      <w:r w:rsidR="003610A0">
        <w:t xml:space="preserve"> </w:t>
      </w:r>
      <w:proofErr w:type="spellStart"/>
      <w:r w:rsidRPr="00433E24">
        <w:t>T.F.Stocker</w:t>
      </w:r>
      <w:proofErr w:type="spellEnd"/>
      <w:r w:rsidRPr="00433E24">
        <w:t>,</w:t>
      </w:r>
      <w:r w:rsidR="003610A0">
        <w:t xml:space="preserve"> </w:t>
      </w:r>
      <w:proofErr w:type="spellStart"/>
      <w:r w:rsidRPr="00433E24">
        <w:t>D.Qin,G</w:t>
      </w:r>
      <w:proofErr w:type="spellEnd"/>
      <w:r w:rsidRPr="00433E24">
        <w:t>.-K.</w:t>
      </w:r>
      <w:r w:rsidR="003610A0">
        <w:t xml:space="preserve"> </w:t>
      </w:r>
      <w:r w:rsidRPr="00433E24">
        <w:t>Plattner,</w:t>
      </w:r>
      <w:r w:rsidR="003610A0">
        <w:t xml:space="preserve"> </w:t>
      </w:r>
      <w:proofErr w:type="spellStart"/>
      <w:r w:rsidRPr="00433E24">
        <w:t>M.Tignor,S.K.Allen</w:t>
      </w:r>
      <w:proofErr w:type="spellEnd"/>
      <w:r w:rsidRPr="00433E24">
        <w:t xml:space="preserve">, J. </w:t>
      </w:r>
      <w:proofErr w:type="spellStart"/>
      <w:r w:rsidRPr="00433E24">
        <w:t>Boschung</w:t>
      </w:r>
      <w:proofErr w:type="spellEnd"/>
      <w:r w:rsidRPr="00433E24">
        <w:t xml:space="preserve">, A. </w:t>
      </w:r>
      <w:proofErr w:type="spellStart"/>
      <w:r w:rsidRPr="00433E24">
        <w:t>Nauels</w:t>
      </w:r>
      <w:proofErr w:type="spellEnd"/>
      <w:r w:rsidRPr="00433E24">
        <w:t>, Y. Xia, V. Bex, and P. M. Midgley, Cambridge Univ. Press, Cambridge, U. K., New York, USA in press,</w:t>
      </w:r>
      <w:r w:rsidR="003610A0">
        <w:t xml:space="preserve"> </w:t>
      </w:r>
      <w:r w:rsidRPr="00433E24">
        <w:t>available at http://www.ipcc.ch/report/ar5/wg1/#.UsHKO_tW-Ag.</w:t>
      </w:r>
    </w:p>
    <w:p w14:paraId="2808EDF3" w14:textId="7B592E85" w:rsidR="00327FD8" w:rsidRPr="001800DD" w:rsidRDefault="00327FD8" w:rsidP="001800DD">
      <w:pPr>
        <w:pStyle w:val="017ReferenceBlock"/>
        <w:rPr>
          <w:rFonts w:eastAsia="Times New Roman" w:cs="Times New Roman"/>
        </w:rPr>
      </w:pPr>
      <w:r w:rsidRPr="00327FD8">
        <w:rPr>
          <w:rFonts w:eastAsia="Times New Roman" w:cs="Times New Roman"/>
        </w:rPr>
        <w:t xml:space="preserve">Jackson, N. L., Nordstrom, K. F., Eliot, I., &amp; </w:t>
      </w:r>
      <w:proofErr w:type="spellStart"/>
      <w:r w:rsidRPr="00327FD8">
        <w:rPr>
          <w:rFonts w:eastAsia="Times New Roman" w:cs="Times New Roman"/>
        </w:rPr>
        <w:t>Masselink</w:t>
      </w:r>
      <w:proofErr w:type="spellEnd"/>
      <w:r w:rsidRPr="00327FD8">
        <w:rPr>
          <w:rFonts w:eastAsia="Times New Roman" w:cs="Times New Roman"/>
        </w:rPr>
        <w:t xml:space="preserve">, G. (2002). ‘Low </w:t>
      </w:r>
      <w:proofErr w:type="spellStart"/>
      <w:r w:rsidRPr="00327FD8">
        <w:rPr>
          <w:rFonts w:eastAsia="Times New Roman" w:cs="Times New Roman"/>
        </w:rPr>
        <w:t>energy’sandy</w:t>
      </w:r>
      <w:proofErr w:type="spellEnd"/>
      <w:r w:rsidRPr="00327FD8">
        <w:rPr>
          <w:rFonts w:eastAsia="Times New Roman" w:cs="Times New Roman"/>
        </w:rPr>
        <w:t xml:space="preserve"> beaches in marine and estuarine environments: a review. Geomorphology, 48(1-3), 147-162.</w:t>
      </w:r>
    </w:p>
    <w:p w14:paraId="435A443E" w14:textId="77166C3E" w:rsidR="001800DD" w:rsidRDefault="001800DD" w:rsidP="001800DD">
      <w:pPr>
        <w:pStyle w:val="017ReferenceBlock"/>
        <w:rPr>
          <w:rFonts w:eastAsia="Times New Roman" w:cs="Times New Roman"/>
        </w:rPr>
      </w:pPr>
      <w:r w:rsidRPr="001800DD">
        <w:rPr>
          <w:rFonts w:eastAsia="Times New Roman" w:cs="Times New Roman"/>
        </w:rPr>
        <w:t>Kalman, R. E. (1960). A new approach to linear filtering and prediction problems.</w:t>
      </w:r>
    </w:p>
    <w:p w14:paraId="3243883A" w14:textId="52A83F19" w:rsidR="00C17616" w:rsidRDefault="00C17616" w:rsidP="001800DD">
      <w:pPr>
        <w:pStyle w:val="017ReferenceBlock"/>
        <w:rPr>
          <w:rFonts w:eastAsia="Times New Roman" w:cs="Times New Roman"/>
        </w:rPr>
      </w:pPr>
      <w:r w:rsidRPr="00C17616">
        <w:rPr>
          <w:rFonts w:eastAsia="Times New Roman" w:cs="Times New Roman"/>
        </w:rPr>
        <w:t xml:space="preserve">Knutson, T., Camargo, S. J., Chan, J. C., Emanuel, K., Ho, C. H., </w:t>
      </w:r>
      <w:proofErr w:type="spellStart"/>
      <w:r w:rsidRPr="00C17616">
        <w:rPr>
          <w:rFonts w:eastAsia="Times New Roman" w:cs="Times New Roman"/>
        </w:rPr>
        <w:t>Kossin</w:t>
      </w:r>
      <w:proofErr w:type="spellEnd"/>
      <w:r w:rsidRPr="00C17616">
        <w:rPr>
          <w:rFonts w:eastAsia="Times New Roman" w:cs="Times New Roman"/>
        </w:rPr>
        <w:t>, J., ... &amp; Wu, L. (2020). Tropical cyclones and climate change assessment: Part II: Projected response to anthropogenic warming. Bulletin of the American Meteorological Society, 101(3), E303-E322.</w:t>
      </w:r>
    </w:p>
    <w:p w14:paraId="5E057D2D" w14:textId="7D78FC9C" w:rsidR="00D222C0" w:rsidRPr="001800DD" w:rsidRDefault="00D222C0" w:rsidP="001800DD">
      <w:pPr>
        <w:pStyle w:val="017ReferenceBlock"/>
        <w:rPr>
          <w:rFonts w:eastAsia="Times New Roman" w:cs="Times New Roman"/>
        </w:rPr>
      </w:pPr>
      <w:r w:rsidRPr="00D222C0">
        <w:rPr>
          <w:rFonts w:eastAsia="Times New Roman" w:cs="Times New Roman"/>
        </w:rPr>
        <w:t>Kopp, R. E., Gilmore, E. A., Little, C. M., Lorenzo</w:t>
      </w:r>
      <w:r w:rsidRPr="00D222C0">
        <w:rPr>
          <w:rFonts w:ascii="Cambria Math" w:eastAsia="Times New Roman" w:hAnsi="Cambria Math" w:cs="Cambria Math"/>
        </w:rPr>
        <w:t>‐</w:t>
      </w:r>
      <w:proofErr w:type="spellStart"/>
      <w:r w:rsidRPr="00D222C0">
        <w:rPr>
          <w:rFonts w:eastAsia="Times New Roman" w:cs="Times New Roman"/>
        </w:rPr>
        <w:t>Trueba</w:t>
      </w:r>
      <w:proofErr w:type="spellEnd"/>
      <w:r w:rsidRPr="00D222C0">
        <w:rPr>
          <w:rFonts w:eastAsia="Times New Roman" w:cs="Times New Roman"/>
        </w:rPr>
        <w:t xml:space="preserve">, J., </w:t>
      </w:r>
      <w:proofErr w:type="spellStart"/>
      <w:r w:rsidRPr="00D222C0">
        <w:rPr>
          <w:rFonts w:eastAsia="Times New Roman" w:cs="Times New Roman"/>
        </w:rPr>
        <w:t>Ramenzoni</w:t>
      </w:r>
      <w:proofErr w:type="spellEnd"/>
      <w:r w:rsidRPr="00D222C0">
        <w:rPr>
          <w:rFonts w:eastAsia="Times New Roman" w:cs="Times New Roman"/>
        </w:rPr>
        <w:t>, V. C., &amp; Sweet, W. V. (2019). Usable science for managing the risks of sea</w:t>
      </w:r>
      <w:r w:rsidRPr="00D222C0">
        <w:rPr>
          <w:rFonts w:ascii="Cambria Math" w:eastAsia="Times New Roman" w:hAnsi="Cambria Math" w:cs="Cambria Math"/>
        </w:rPr>
        <w:t>‐</w:t>
      </w:r>
      <w:r w:rsidRPr="00D222C0">
        <w:rPr>
          <w:rFonts w:eastAsia="Times New Roman" w:cs="Times New Roman"/>
        </w:rPr>
        <w:t>level rise. Earth's future, 7(12), 1235-1269.</w:t>
      </w:r>
    </w:p>
    <w:p w14:paraId="78F8E3D3" w14:textId="383A2824"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Lefcheck</w:t>
      </w:r>
      <w:proofErr w:type="spellEnd"/>
      <w:r w:rsidRPr="001800DD">
        <w:rPr>
          <w:rFonts w:eastAsia="Times New Roman" w:cs="Times New Roman"/>
        </w:rPr>
        <w:t xml:space="preserve">, J. S. (2016). </w:t>
      </w:r>
      <w:proofErr w:type="spellStart"/>
      <w:r w:rsidR="00306490" w:rsidRPr="001800DD">
        <w:rPr>
          <w:rFonts w:eastAsia="Times New Roman" w:cs="Times New Roman"/>
        </w:rPr>
        <w:t>Piecewise</w:t>
      </w:r>
      <w:r w:rsidR="00306490">
        <w:rPr>
          <w:rFonts w:eastAsia="Times New Roman" w:cs="Times New Roman"/>
        </w:rPr>
        <w:t>SEM</w:t>
      </w:r>
      <w:proofErr w:type="spellEnd"/>
      <w:r w:rsidR="00306490" w:rsidRPr="001800DD">
        <w:rPr>
          <w:rFonts w:eastAsia="Times New Roman" w:cs="Times New Roman"/>
        </w:rPr>
        <w:t>: Piecewise Structural Equation Modelling In R For Ecology, Evolution, And Systematics</w:t>
      </w:r>
      <w:r w:rsidRPr="001800DD">
        <w:rPr>
          <w:rFonts w:eastAsia="Times New Roman" w:cs="Times New Roman"/>
        </w:rPr>
        <w:t>. Methods in Ecology and Evolution, 7(5), 573–579. https://doi.org/10.1111/2041-210X.12512</w:t>
      </w:r>
    </w:p>
    <w:p w14:paraId="7F4905AB" w14:textId="3BA5B6E4" w:rsidR="001800DD" w:rsidRPr="001800DD" w:rsidRDefault="001800DD" w:rsidP="001800DD">
      <w:pPr>
        <w:pStyle w:val="017ReferenceBlock"/>
        <w:rPr>
          <w:rFonts w:eastAsia="Times New Roman" w:cs="Times New Roman"/>
        </w:rPr>
      </w:pPr>
      <w:r w:rsidRPr="001800DD">
        <w:rPr>
          <w:rFonts w:eastAsia="Times New Roman" w:cs="Times New Roman"/>
        </w:rPr>
        <w:t>Li, W., &amp; Gong, P. (2016). Continuous monitoring of coastline dynamics in western Florida with a 30-year time series of Landsat imagery. Remote Sensing of Environment, 179, 196–209. https://doi.org/10.1016/j.rse.2016.03.031</w:t>
      </w:r>
    </w:p>
    <w:p w14:paraId="2F6B603E" w14:textId="7E55C64F" w:rsidR="001800DD" w:rsidRPr="001800DD" w:rsidRDefault="001800DD" w:rsidP="001800DD">
      <w:pPr>
        <w:pStyle w:val="017ReferenceBlock"/>
        <w:rPr>
          <w:rFonts w:eastAsia="Times New Roman" w:cs="Times New Roman"/>
        </w:rPr>
      </w:pPr>
      <w:r w:rsidRPr="001800DD">
        <w:rPr>
          <w:rFonts w:eastAsia="Times New Roman" w:cs="Times New Roman"/>
        </w:rPr>
        <w:lastRenderedPageBreak/>
        <w:t>Long, J. W., &amp; Plant, N. G. (2012). Extended Kalman Filter framework for forecasting shoreline evolution. Geophysical Research Letters, 39(13). https://doi.org/10.1029/2012GL052180</w:t>
      </w:r>
    </w:p>
    <w:p w14:paraId="4557EC63" w14:textId="5D272457" w:rsidR="001800DD" w:rsidRPr="001123E6" w:rsidRDefault="001800DD" w:rsidP="001123E6">
      <w:pPr>
        <w:pStyle w:val="017ReferenceBlock"/>
      </w:pPr>
      <w:r w:rsidRPr="001123E6">
        <w:t xml:space="preserve">Lowndes, J. S. S., Best, B. D., Scarborough, C., </w:t>
      </w:r>
      <w:proofErr w:type="spellStart"/>
      <w:r w:rsidRPr="001123E6">
        <w:t>Afflerbach</w:t>
      </w:r>
      <w:proofErr w:type="spellEnd"/>
      <w:r w:rsidRPr="001123E6">
        <w:t xml:space="preserve">, J. C., Frazier, M. R., O’Hara, C. C., Jiang, N., &amp; Halpern, B. S. (2017). Our path to better science in less time using open data science tools. Nature Ecology and Evolution, 1(6). </w:t>
      </w:r>
      <w:hyperlink r:id="rId64" w:history="1">
        <w:r w:rsidR="007A2134" w:rsidRPr="001123E6">
          <w:rPr>
            <w:rStyle w:val="Hyperlink"/>
            <w:color w:val="auto"/>
          </w:rPr>
          <w:t>https://doi.org/10.1038/s41559-017-0160</w:t>
        </w:r>
      </w:hyperlink>
    </w:p>
    <w:p w14:paraId="0B0D951E" w14:textId="023AD6F8" w:rsidR="007A2134" w:rsidRPr="007A2134" w:rsidRDefault="007A2134" w:rsidP="007A2134">
      <w:pPr>
        <w:pStyle w:val="017ReferenceBlock"/>
        <w:rPr>
          <w:rFonts w:eastAsia="Times New Roman" w:cs="Times New Roman"/>
        </w:rPr>
      </w:pPr>
      <w:r w:rsidRPr="007A2134">
        <w:rPr>
          <w:rFonts w:eastAsia="Times New Roman" w:cs="Times New Roman"/>
        </w:rPr>
        <w:t xml:space="preserve">Lyons, Dylan. “Tropical Storm ETA Had Little Impact on Cedar Key.” Https://Www.wcjb.com, www.wcjb.com/2020/11/12/tropical-storm-eta-had-little-impact-on-cedar-key/. </w:t>
      </w:r>
    </w:p>
    <w:p w14:paraId="59145ED7" w14:textId="26559906" w:rsidR="001800DD" w:rsidRPr="001800DD" w:rsidRDefault="001800DD" w:rsidP="001800DD">
      <w:pPr>
        <w:pStyle w:val="017ReferenceBlock"/>
        <w:rPr>
          <w:rFonts w:eastAsia="Times New Roman" w:cs="Times New Roman"/>
        </w:rPr>
      </w:pPr>
      <w:r w:rsidRPr="001800DD">
        <w:rPr>
          <w:rFonts w:eastAsia="Times New Roman" w:cs="Times New Roman"/>
        </w:rPr>
        <w:t xml:space="preserve">artinelli, M., </w:t>
      </w:r>
      <w:proofErr w:type="spellStart"/>
      <w:r w:rsidRPr="001800DD">
        <w:rPr>
          <w:rFonts w:eastAsia="Times New Roman" w:cs="Times New Roman"/>
        </w:rPr>
        <w:t>Guicciardi</w:t>
      </w:r>
      <w:proofErr w:type="spellEnd"/>
      <w:r w:rsidRPr="001800DD">
        <w:rPr>
          <w:rFonts w:eastAsia="Times New Roman" w:cs="Times New Roman"/>
        </w:rPr>
        <w:t xml:space="preserve">, S., Penna, P., </w:t>
      </w:r>
      <w:proofErr w:type="spellStart"/>
      <w:r w:rsidRPr="001800DD">
        <w:rPr>
          <w:rFonts w:eastAsia="Times New Roman" w:cs="Times New Roman"/>
        </w:rPr>
        <w:t>Belardinelli</w:t>
      </w:r>
      <w:proofErr w:type="spellEnd"/>
      <w:r w:rsidRPr="001800DD">
        <w:rPr>
          <w:rFonts w:eastAsia="Times New Roman" w:cs="Times New Roman"/>
        </w:rPr>
        <w:t xml:space="preserve">, A., </w:t>
      </w:r>
      <w:proofErr w:type="spellStart"/>
      <w:r w:rsidRPr="001800DD">
        <w:rPr>
          <w:rFonts w:eastAsia="Times New Roman" w:cs="Times New Roman"/>
        </w:rPr>
        <w:t>Croci</w:t>
      </w:r>
      <w:proofErr w:type="spellEnd"/>
      <w:r w:rsidRPr="001800DD">
        <w:rPr>
          <w:rFonts w:eastAsia="Times New Roman" w:cs="Times New Roman"/>
        </w:rPr>
        <w:t xml:space="preserve">, C., </w:t>
      </w:r>
      <w:proofErr w:type="spellStart"/>
      <w:r w:rsidRPr="001800DD">
        <w:rPr>
          <w:rFonts w:eastAsia="Times New Roman" w:cs="Times New Roman"/>
        </w:rPr>
        <w:t>Domenichetti</w:t>
      </w:r>
      <w:proofErr w:type="spellEnd"/>
      <w:r w:rsidRPr="001800DD">
        <w:rPr>
          <w:rFonts w:eastAsia="Times New Roman" w:cs="Times New Roman"/>
        </w:rPr>
        <w:t xml:space="preserve">, F., </w:t>
      </w:r>
      <w:proofErr w:type="spellStart"/>
      <w:r w:rsidRPr="001800DD">
        <w:rPr>
          <w:rFonts w:eastAsia="Times New Roman" w:cs="Times New Roman"/>
        </w:rPr>
        <w:t>Santojanni</w:t>
      </w:r>
      <w:proofErr w:type="spellEnd"/>
      <w:r w:rsidRPr="001800DD">
        <w:rPr>
          <w:rFonts w:eastAsia="Times New Roman" w:cs="Times New Roman"/>
        </w:rPr>
        <w:t xml:space="preserve">, A., &amp; </w:t>
      </w:r>
      <w:proofErr w:type="spellStart"/>
      <w:r w:rsidRPr="001800DD">
        <w:rPr>
          <w:rFonts w:eastAsia="Times New Roman" w:cs="Times New Roman"/>
        </w:rPr>
        <w:t>Sparnocchia</w:t>
      </w:r>
      <w:proofErr w:type="spellEnd"/>
      <w:r w:rsidRPr="001800DD">
        <w:rPr>
          <w:rFonts w:eastAsia="Times New Roman" w:cs="Times New Roman"/>
        </w:rPr>
        <w:t>, S. (2016). Evaluation of the oceanographic measurement accuracy of different commercial sensors to be used on fishing gears. Ocean Engineering, 111, 22–33. https://doi.org/10.1016/j.oceaneng.2015.10.037</w:t>
      </w:r>
    </w:p>
    <w:p w14:paraId="7D8745E1" w14:textId="6DF0F6AD" w:rsidR="001800DD" w:rsidRPr="001800DD" w:rsidRDefault="001800DD" w:rsidP="001800DD">
      <w:pPr>
        <w:pStyle w:val="017ReferenceBlock"/>
        <w:rPr>
          <w:rFonts w:eastAsia="Times New Roman" w:cs="Times New Roman"/>
        </w:rPr>
      </w:pPr>
      <w:r w:rsidRPr="001800DD">
        <w:rPr>
          <w:rFonts w:eastAsia="Times New Roman" w:cs="Times New Roman"/>
        </w:rPr>
        <w:t>McLachlan, A. (1990). Sandy beach ecosystems,</w:t>
      </w:r>
      <w:r w:rsidR="00C5524F">
        <w:rPr>
          <w:rFonts w:eastAsia="Times New Roman" w:cs="Times New Roman"/>
        </w:rPr>
        <w:t xml:space="preserve"> </w:t>
      </w:r>
      <w:r w:rsidRPr="001800DD">
        <w:rPr>
          <w:rFonts w:eastAsia="Times New Roman" w:cs="Times New Roman"/>
        </w:rPr>
        <w:t>[in:] Ecology of sandy shores.</w:t>
      </w:r>
    </w:p>
    <w:p w14:paraId="4990B888" w14:textId="72787A79" w:rsidR="001800DD" w:rsidRDefault="001800DD" w:rsidP="001800DD">
      <w:pPr>
        <w:pStyle w:val="017ReferenceBlock"/>
      </w:pPr>
      <w:r w:rsidRPr="001800DD">
        <w:rPr>
          <w:rFonts w:eastAsia="Times New Roman" w:cs="Times New Roman"/>
        </w:rPr>
        <w:t xml:space="preserve">McKinney, M. L. (2006). Urbanization as a major cause of biotic homogenization. Biological Conservation, 127(3), 247–260. </w:t>
      </w:r>
      <w:hyperlink r:id="rId65" w:history="1">
        <w:r w:rsidR="00DE4313" w:rsidRPr="00361E9B">
          <w:t>https://doi.org/10.1016/j.biocon.2005.09.005</w:t>
        </w:r>
      </w:hyperlink>
    </w:p>
    <w:p w14:paraId="12FF767C" w14:textId="7AB66FBD" w:rsidR="00971C62" w:rsidRDefault="00971C62" w:rsidP="001800DD">
      <w:pPr>
        <w:pStyle w:val="017ReferenceBlock"/>
        <w:rPr>
          <w:rFonts w:eastAsia="Times New Roman" w:cs="Times New Roman"/>
        </w:rPr>
      </w:pPr>
      <w:r w:rsidRPr="00971C62">
        <w:rPr>
          <w:rFonts w:eastAsia="Times New Roman" w:cs="Times New Roman"/>
        </w:rPr>
        <w:t>Mimura, N. (2013). Sea-level rise caused by climate change and its implications for society. Proceedings of the Japan Academy, Series B, 89(7), 281-301.</w:t>
      </w:r>
    </w:p>
    <w:p w14:paraId="43E9B227" w14:textId="782B31D0" w:rsidR="008B600F" w:rsidRDefault="008B600F" w:rsidP="001800DD">
      <w:pPr>
        <w:pStyle w:val="017ReferenceBlock"/>
        <w:rPr>
          <w:rFonts w:eastAsia="Times New Roman" w:cs="Times New Roman"/>
        </w:rPr>
      </w:pPr>
      <w:proofErr w:type="spellStart"/>
      <w:r>
        <w:t>Monés</w:t>
      </w:r>
      <w:proofErr w:type="spellEnd"/>
      <w:r>
        <w:t>, Micah P., Neill J. Wallis, and Kenneth E. Sassaman 2012 Archaeological Investigations at Deer Island, Levy County, Florida. Technical Report 15. Laboratory of Southeastern Archaeology, Department of Anthropology, University of Florida, Gainesville.</w:t>
      </w:r>
    </w:p>
    <w:p w14:paraId="5B5717EA" w14:textId="03F47E78" w:rsidR="00361E9B" w:rsidRPr="00361E9B" w:rsidRDefault="00DE4313" w:rsidP="00361E9B">
      <w:pPr>
        <w:pStyle w:val="017ReferenceBlock"/>
        <w:rPr>
          <w:rFonts w:eastAsia="Times New Roman" w:cs="Times New Roman"/>
        </w:rPr>
      </w:pPr>
      <w:r w:rsidRPr="00361E9B">
        <w:rPr>
          <w:rFonts w:eastAsia="Times New Roman" w:cs="Times New Roman"/>
        </w:rPr>
        <w:t xml:space="preserve">Moreno, M. Pine, W.E. Aufmuth, J. Maxwell, D. &amp; Smith, P. (2020). GitHub Workflow for the LCR Oyster Project. Zenodo. </w:t>
      </w:r>
      <w:hyperlink r:id="rId66" w:history="1">
        <w:r w:rsidR="00361E9B" w:rsidRPr="00361E9B">
          <w:rPr>
            <w:rFonts w:eastAsia="Times New Roman" w:cs="Times New Roman"/>
          </w:rPr>
          <w:t>http://doi.org/10.5281/zenodo.4319177</w:t>
        </w:r>
      </w:hyperlink>
    </w:p>
    <w:p w14:paraId="7460623B" w14:textId="36AB40D5" w:rsidR="00DE4313" w:rsidRDefault="00361E9B" w:rsidP="001800DD">
      <w:pPr>
        <w:pStyle w:val="017ReferenceBlock"/>
        <w:rPr>
          <w:rFonts w:eastAsia="Times New Roman" w:cs="Times New Roman"/>
        </w:rPr>
      </w:pPr>
      <w:r w:rsidRPr="00361E9B">
        <w:rPr>
          <w:rFonts w:eastAsia="Times New Roman" w:cs="Times New Roman"/>
        </w:rPr>
        <w:t>Moreno, M.</w:t>
      </w:r>
      <w:r>
        <w:rPr>
          <w:rFonts w:eastAsia="Times New Roman" w:cs="Times New Roman"/>
        </w:rPr>
        <w:t xml:space="preserve"> </w:t>
      </w:r>
      <w:r w:rsidRPr="00361E9B">
        <w:rPr>
          <w:rFonts w:eastAsia="Times New Roman" w:cs="Times New Roman"/>
        </w:rPr>
        <w:t>Aufmuth, J. Maxwell, D</w:t>
      </w:r>
      <w:r w:rsidR="00F807E4">
        <w:rPr>
          <w:rFonts w:eastAsia="Times New Roman" w:cs="Times New Roman"/>
        </w:rPr>
        <w:t>. Phillips, R. &amp;</w:t>
      </w:r>
      <w:r w:rsidRPr="00361E9B">
        <w:rPr>
          <w:rFonts w:eastAsia="Times New Roman" w:cs="Times New Roman"/>
        </w:rPr>
        <w:t xml:space="preserve"> Pine, W.E (2020).</w:t>
      </w:r>
      <w:r w:rsidR="00F807E4" w:rsidRPr="00F807E4">
        <w:t xml:space="preserve"> </w:t>
      </w:r>
      <w:r w:rsidR="00F807E4" w:rsidRPr="00F807E4">
        <w:rPr>
          <w:rFonts w:eastAsia="Times New Roman" w:cs="Times New Roman"/>
        </w:rPr>
        <w:t>MYSQL workflow for the LCR Oyster Project</w:t>
      </w:r>
      <w:r w:rsidRPr="00361E9B">
        <w:rPr>
          <w:rFonts w:eastAsia="Times New Roman" w:cs="Times New Roman"/>
        </w:rPr>
        <w:t>. Zenodo. http://doi.org/</w:t>
      </w:r>
      <w:r w:rsidR="00F807E4">
        <w:t>1</w:t>
      </w:r>
      <w:r w:rsidR="00F807E4" w:rsidRPr="00F807E4">
        <w:rPr>
          <w:rFonts w:eastAsia="Times New Roman" w:cs="Times New Roman"/>
        </w:rPr>
        <w:t>0.5281/zenodo.4319191</w:t>
      </w:r>
    </w:p>
    <w:p w14:paraId="1727933A" w14:textId="356A77F5" w:rsidR="00F807E4" w:rsidRPr="001800DD" w:rsidRDefault="00F807E4" w:rsidP="001800DD">
      <w:pPr>
        <w:pStyle w:val="017ReferenceBlock"/>
        <w:rPr>
          <w:rFonts w:eastAsia="Times New Roman" w:cs="Times New Roman"/>
        </w:rPr>
      </w:pPr>
      <w:r w:rsidRPr="00361E9B">
        <w:rPr>
          <w:rFonts w:eastAsia="Times New Roman" w:cs="Times New Roman"/>
        </w:rPr>
        <w:t>Moreno, M.</w:t>
      </w:r>
      <w:r>
        <w:rPr>
          <w:rFonts w:eastAsia="Times New Roman" w:cs="Times New Roman"/>
        </w:rPr>
        <w:t xml:space="preserve"> Coleman, T. </w:t>
      </w:r>
      <w:r w:rsidRPr="00361E9B">
        <w:rPr>
          <w:rFonts w:eastAsia="Times New Roman" w:cs="Times New Roman"/>
        </w:rPr>
        <w:t>Aufmuth, J. Maxwell, D</w:t>
      </w:r>
      <w:r>
        <w:rPr>
          <w:rFonts w:eastAsia="Times New Roman" w:cs="Times New Roman"/>
        </w:rPr>
        <w:t>. &amp;</w:t>
      </w:r>
      <w:r w:rsidRPr="00361E9B">
        <w:rPr>
          <w:rFonts w:eastAsia="Times New Roman" w:cs="Times New Roman"/>
        </w:rPr>
        <w:t xml:space="preserve"> Pine, W.E (2020).</w:t>
      </w:r>
      <w:r w:rsidRPr="00F807E4">
        <w:t xml:space="preserve"> </w:t>
      </w:r>
      <w:r w:rsidRPr="00F807E4">
        <w:rPr>
          <w:rFonts w:eastAsia="Times New Roman" w:cs="Times New Roman"/>
        </w:rPr>
        <w:t>Data Packet Structure for the LCR Oyster Project</w:t>
      </w:r>
      <w:r w:rsidRPr="00361E9B">
        <w:rPr>
          <w:rFonts w:eastAsia="Times New Roman" w:cs="Times New Roman"/>
        </w:rPr>
        <w:t xml:space="preserve"> Zenodo. http://doi.org</w:t>
      </w:r>
      <w:r>
        <w:rPr>
          <w:rFonts w:eastAsia="Times New Roman" w:cs="Times New Roman"/>
        </w:rPr>
        <w:t>/</w:t>
      </w:r>
      <w:r w:rsidRPr="00F807E4">
        <w:rPr>
          <w:rFonts w:eastAsia="Times New Roman" w:cs="Times New Roman"/>
        </w:rPr>
        <w:t>10.5281/zenodo.4319175</w:t>
      </w:r>
    </w:p>
    <w:p w14:paraId="5004138B" w14:textId="3D790889" w:rsidR="001800DD" w:rsidRPr="001800DD" w:rsidRDefault="001800DD" w:rsidP="001800DD">
      <w:pPr>
        <w:pStyle w:val="017ReferenceBlock"/>
        <w:rPr>
          <w:rFonts w:eastAsia="Times New Roman" w:cs="Times New Roman"/>
        </w:rPr>
      </w:pPr>
      <w:r w:rsidRPr="001800DD">
        <w:rPr>
          <w:rFonts w:eastAsia="Times New Roman" w:cs="Times New Roman"/>
        </w:rPr>
        <w:t xml:space="preserve">Morton, R. A., Miller, T. L., &amp; Moore, L. J. (2004). National Assessment </w:t>
      </w:r>
      <w:r w:rsidR="00306490">
        <w:rPr>
          <w:rFonts w:eastAsia="Times New Roman" w:cs="Times New Roman"/>
        </w:rPr>
        <w:t>o</w:t>
      </w:r>
      <w:r w:rsidRPr="001800DD">
        <w:rPr>
          <w:rFonts w:eastAsia="Times New Roman" w:cs="Times New Roman"/>
        </w:rPr>
        <w:t xml:space="preserve">f Shoreline Change: Part 1 Historical Shoreline Changes </w:t>
      </w:r>
      <w:r w:rsidR="00F95711">
        <w:rPr>
          <w:rFonts w:eastAsia="Times New Roman" w:cs="Times New Roman"/>
        </w:rPr>
        <w:t>a</w:t>
      </w:r>
      <w:r w:rsidRPr="001800DD">
        <w:rPr>
          <w:rFonts w:eastAsia="Times New Roman" w:cs="Times New Roman"/>
        </w:rPr>
        <w:t>nd Associated Coastal Land Loss Along The U.S. Gulf Of Mexico.</w:t>
      </w:r>
    </w:p>
    <w:p w14:paraId="476EA90B" w14:textId="25FAD416" w:rsidR="001800DD" w:rsidRPr="001800DD" w:rsidRDefault="001800DD" w:rsidP="001800DD">
      <w:pPr>
        <w:pStyle w:val="017ReferenceBlock"/>
        <w:rPr>
          <w:rFonts w:eastAsia="Times New Roman" w:cs="Times New Roman"/>
        </w:rPr>
      </w:pPr>
      <w:r w:rsidRPr="001800DD">
        <w:rPr>
          <w:rFonts w:eastAsia="Times New Roman" w:cs="Times New Roman"/>
        </w:rPr>
        <w:t>Nelson, J. R., &amp; Grubesic, T. H. (2018). The implications of oil exploration off the Gulf Coast of Florida. Journal of Marine Science and Engineering, 6(2). https://doi.org/10.3390/jmse6020030</w:t>
      </w:r>
    </w:p>
    <w:p w14:paraId="7B57D3E6" w14:textId="4852A7C4"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lastRenderedPageBreak/>
        <w:t>Nie</w:t>
      </w:r>
      <w:proofErr w:type="spellEnd"/>
      <w:r w:rsidRPr="001800DD">
        <w:rPr>
          <w:rFonts w:eastAsia="Times New Roman" w:cs="Times New Roman"/>
        </w:rPr>
        <w:t>, M. A., &amp; Schultz, C. A. (2012). Decision-Making Triggers in Adaptive Management. Conservation Biology, 26(6), 1137–1144. https://doi.org/10.1111/j.1523-1739.2012.01915.x</w:t>
      </w:r>
    </w:p>
    <w:p w14:paraId="736914A4" w14:textId="21D6CBBC" w:rsidR="001800DD" w:rsidRPr="001800DD" w:rsidRDefault="001800DD" w:rsidP="001800DD">
      <w:pPr>
        <w:pStyle w:val="017ReferenceBlock"/>
        <w:rPr>
          <w:rFonts w:eastAsia="Times New Roman" w:cs="Times New Roman"/>
        </w:rPr>
      </w:pPr>
      <w:r w:rsidRPr="001800DD">
        <w:rPr>
          <w:rFonts w:eastAsia="Times New Roman" w:cs="Times New Roman"/>
        </w:rPr>
        <w:t>Nordstrom, K. F., Jackson, N. L., Smith, D. R., &amp; Weber, R. G. (2006). Transport of horseshoe crab eggs by waves and swash on an estuarine beach: Implications for foraging shorebirds. Estuarine, Coastal and Shelf Science, 70(3), 438–448. https://doi.org/10.1016/j.ecss.2006.06.027</w:t>
      </w:r>
    </w:p>
    <w:p w14:paraId="2149BB9C" w14:textId="4FE74BE3" w:rsidR="001800DD" w:rsidRPr="001800DD" w:rsidRDefault="001800DD" w:rsidP="001800DD">
      <w:pPr>
        <w:pStyle w:val="017ReferenceBlock"/>
        <w:rPr>
          <w:rFonts w:eastAsia="Times New Roman" w:cs="Times New Roman"/>
        </w:rPr>
      </w:pPr>
      <w:r w:rsidRPr="001800DD">
        <w:rPr>
          <w:rFonts w:eastAsia="Times New Roman" w:cs="Times New Roman"/>
        </w:rPr>
        <w:t xml:space="preserve">O'Connell, M. T., </w:t>
      </w:r>
      <w:proofErr w:type="spellStart"/>
      <w:r w:rsidRPr="001800DD">
        <w:rPr>
          <w:rFonts w:eastAsia="Times New Roman" w:cs="Times New Roman"/>
        </w:rPr>
        <w:t>Franze</w:t>
      </w:r>
      <w:proofErr w:type="spellEnd"/>
      <w:r w:rsidRPr="001800DD">
        <w:rPr>
          <w:rFonts w:eastAsia="Times New Roman" w:cs="Times New Roman"/>
        </w:rPr>
        <w:t xml:space="preserve">, C. D., &amp; Spalding, E. A. (2005). </w:t>
      </w:r>
      <w:r w:rsidR="00306490" w:rsidRPr="001800DD">
        <w:rPr>
          <w:rFonts w:eastAsia="Times New Roman" w:cs="Times New Roman"/>
        </w:rPr>
        <w:t xml:space="preserve">Special </w:t>
      </w:r>
      <w:r w:rsidR="00306490">
        <w:rPr>
          <w:rFonts w:eastAsia="Times New Roman" w:cs="Times New Roman"/>
        </w:rPr>
        <w:t>I</w:t>
      </w:r>
      <w:r w:rsidR="00306490" w:rsidRPr="001800DD">
        <w:rPr>
          <w:rFonts w:eastAsia="Times New Roman" w:cs="Times New Roman"/>
        </w:rPr>
        <w:t xml:space="preserve">ssue </w:t>
      </w:r>
      <w:r w:rsidR="00306490">
        <w:rPr>
          <w:rFonts w:eastAsia="Times New Roman" w:cs="Times New Roman"/>
        </w:rPr>
        <w:t>N</w:t>
      </w:r>
      <w:r w:rsidR="00306490" w:rsidRPr="001800DD">
        <w:rPr>
          <w:rFonts w:eastAsia="Times New Roman" w:cs="Times New Roman"/>
        </w:rPr>
        <w:t xml:space="preserve">o. 44. Saving </w:t>
      </w:r>
      <w:r w:rsidR="00306490">
        <w:rPr>
          <w:rFonts w:eastAsia="Times New Roman" w:cs="Times New Roman"/>
        </w:rPr>
        <w:t>A</w:t>
      </w:r>
      <w:r w:rsidR="00306490" w:rsidRPr="001800DD">
        <w:rPr>
          <w:rFonts w:eastAsia="Times New Roman" w:cs="Times New Roman"/>
        </w:rPr>
        <w:t xml:space="preserve">merica’s </w:t>
      </w:r>
      <w:r w:rsidR="00306490">
        <w:rPr>
          <w:rFonts w:eastAsia="Times New Roman" w:cs="Times New Roman"/>
        </w:rPr>
        <w:t>W</w:t>
      </w:r>
      <w:r w:rsidR="00306490" w:rsidRPr="001800DD">
        <w:rPr>
          <w:rFonts w:eastAsia="Times New Roman" w:cs="Times New Roman"/>
        </w:rPr>
        <w:t>etland</w:t>
      </w:r>
      <w:r w:rsidRPr="001800DD">
        <w:rPr>
          <w:rFonts w:eastAsia="Times New Roman" w:cs="Times New Roman"/>
        </w:rPr>
        <w:t xml:space="preserve">: Strategies for Restoration of Louisiana’s Coastal Wetlands and Barrier Islands. In </w:t>
      </w:r>
      <w:proofErr w:type="spellStart"/>
      <w:r w:rsidRPr="001800DD">
        <w:rPr>
          <w:rFonts w:eastAsia="Times New Roman" w:cs="Times New Roman"/>
        </w:rPr>
        <w:t>Poirrier</w:t>
      </w:r>
      <w:proofErr w:type="spellEnd"/>
      <w:r w:rsidRPr="001800DD">
        <w:rPr>
          <w:rFonts w:eastAsia="Times New Roman" w:cs="Times New Roman"/>
        </w:rPr>
        <w:t xml:space="preserve"> Source: Journal of Coastal Research.</w:t>
      </w:r>
    </w:p>
    <w:p w14:paraId="24AF1608" w14:textId="51308F86"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Pahl-Wostl</w:t>
      </w:r>
      <w:proofErr w:type="spellEnd"/>
      <w:r w:rsidRPr="001800DD">
        <w:rPr>
          <w:rFonts w:eastAsia="Times New Roman" w:cs="Times New Roman"/>
        </w:rPr>
        <w:t>, C. (2007). Transitions towards adaptive management of water facing climate and global change. Water Resources Management, 21(1), 49–62. https://doi.org/10.1007/s11269-006-9040-4</w:t>
      </w:r>
    </w:p>
    <w:p w14:paraId="6BECF9E2" w14:textId="60023ED0" w:rsidR="001800DD" w:rsidRPr="001800DD" w:rsidRDefault="001800DD" w:rsidP="001800DD">
      <w:pPr>
        <w:pStyle w:val="017ReferenceBlock"/>
        <w:rPr>
          <w:rFonts w:eastAsia="Times New Roman" w:cs="Times New Roman"/>
        </w:rPr>
      </w:pPr>
      <w:r w:rsidRPr="001800DD">
        <w:rPr>
          <w:rFonts w:eastAsia="Times New Roman" w:cs="Times New Roman"/>
        </w:rPr>
        <w:t>Perez-</w:t>
      </w:r>
      <w:proofErr w:type="spellStart"/>
      <w:r w:rsidRPr="001800DD">
        <w:rPr>
          <w:rFonts w:eastAsia="Times New Roman" w:cs="Times New Roman"/>
        </w:rPr>
        <w:t>Riverol</w:t>
      </w:r>
      <w:proofErr w:type="spellEnd"/>
      <w:r w:rsidRPr="001800DD">
        <w:rPr>
          <w:rFonts w:eastAsia="Times New Roman" w:cs="Times New Roman"/>
        </w:rPr>
        <w:t xml:space="preserve">, Y., </w:t>
      </w:r>
      <w:proofErr w:type="spellStart"/>
      <w:r w:rsidRPr="001800DD">
        <w:rPr>
          <w:rFonts w:eastAsia="Times New Roman" w:cs="Times New Roman"/>
        </w:rPr>
        <w:t>Gatto</w:t>
      </w:r>
      <w:proofErr w:type="spellEnd"/>
      <w:r w:rsidRPr="001800DD">
        <w:rPr>
          <w:rFonts w:eastAsia="Times New Roman" w:cs="Times New Roman"/>
        </w:rPr>
        <w:t xml:space="preserve">, L., Wang, R., </w:t>
      </w:r>
      <w:proofErr w:type="spellStart"/>
      <w:r w:rsidRPr="001800DD">
        <w:rPr>
          <w:rFonts w:eastAsia="Times New Roman" w:cs="Times New Roman"/>
        </w:rPr>
        <w:t>Sachsenberg</w:t>
      </w:r>
      <w:proofErr w:type="spellEnd"/>
      <w:r w:rsidRPr="001800DD">
        <w:rPr>
          <w:rFonts w:eastAsia="Times New Roman" w:cs="Times New Roman"/>
        </w:rPr>
        <w:t xml:space="preserve">, T., </w:t>
      </w:r>
      <w:proofErr w:type="spellStart"/>
      <w:r w:rsidRPr="001800DD">
        <w:rPr>
          <w:rFonts w:eastAsia="Times New Roman" w:cs="Times New Roman"/>
        </w:rPr>
        <w:t>Uszkoreit</w:t>
      </w:r>
      <w:proofErr w:type="spellEnd"/>
      <w:r w:rsidRPr="001800DD">
        <w:rPr>
          <w:rFonts w:eastAsia="Times New Roman" w:cs="Times New Roman"/>
        </w:rPr>
        <w:t xml:space="preserve">, J., </w:t>
      </w:r>
      <w:proofErr w:type="spellStart"/>
      <w:r w:rsidRPr="001800DD">
        <w:rPr>
          <w:rFonts w:eastAsia="Times New Roman" w:cs="Times New Roman"/>
        </w:rPr>
        <w:t>Leprevost</w:t>
      </w:r>
      <w:proofErr w:type="spellEnd"/>
      <w:r w:rsidRPr="001800DD">
        <w:rPr>
          <w:rFonts w:eastAsia="Times New Roman" w:cs="Times New Roman"/>
        </w:rPr>
        <w:t xml:space="preserve">, F. da V., </w:t>
      </w:r>
      <w:proofErr w:type="spellStart"/>
      <w:r w:rsidRPr="001800DD">
        <w:rPr>
          <w:rFonts w:eastAsia="Times New Roman" w:cs="Times New Roman"/>
        </w:rPr>
        <w:t>Fufezan</w:t>
      </w:r>
      <w:proofErr w:type="spellEnd"/>
      <w:r w:rsidRPr="001800DD">
        <w:rPr>
          <w:rFonts w:eastAsia="Times New Roman" w:cs="Times New Roman"/>
        </w:rPr>
        <w:t xml:space="preserve">, C., </w:t>
      </w:r>
      <w:proofErr w:type="spellStart"/>
      <w:r w:rsidRPr="001800DD">
        <w:rPr>
          <w:rFonts w:eastAsia="Times New Roman" w:cs="Times New Roman"/>
        </w:rPr>
        <w:t>Ternent</w:t>
      </w:r>
      <w:proofErr w:type="spellEnd"/>
      <w:r w:rsidRPr="001800DD">
        <w:rPr>
          <w:rFonts w:eastAsia="Times New Roman" w:cs="Times New Roman"/>
        </w:rPr>
        <w:t xml:space="preserve">, T., </w:t>
      </w:r>
      <w:proofErr w:type="spellStart"/>
      <w:r w:rsidRPr="001800DD">
        <w:rPr>
          <w:rFonts w:eastAsia="Times New Roman" w:cs="Times New Roman"/>
        </w:rPr>
        <w:t>Eglen</w:t>
      </w:r>
      <w:proofErr w:type="spellEnd"/>
      <w:r w:rsidRPr="001800DD">
        <w:rPr>
          <w:rFonts w:eastAsia="Times New Roman" w:cs="Times New Roman"/>
        </w:rPr>
        <w:t xml:space="preserve">, S. J., Katz, D. S., Pollard, T. J., </w:t>
      </w:r>
      <w:proofErr w:type="spellStart"/>
      <w:r w:rsidRPr="001800DD">
        <w:rPr>
          <w:rFonts w:eastAsia="Times New Roman" w:cs="Times New Roman"/>
        </w:rPr>
        <w:t>Konovalov</w:t>
      </w:r>
      <w:proofErr w:type="spellEnd"/>
      <w:r w:rsidRPr="001800DD">
        <w:rPr>
          <w:rFonts w:eastAsia="Times New Roman" w:cs="Times New Roman"/>
        </w:rPr>
        <w:t xml:space="preserve">, A., Flight, R. M., Blin, K., &amp; </w:t>
      </w:r>
      <w:proofErr w:type="spellStart"/>
      <w:r w:rsidRPr="001800DD">
        <w:rPr>
          <w:rFonts w:eastAsia="Times New Roman" w:cs="Times New Roman"/>
        </w:rPr>
        <w:t>Vizcaíno</w:t>
      </w:r>
      <w:proofErr w:type="spellEnd"/>
      <w:r w:rsidRPr="001800DD">
        <w:rPr>
          <w:rFonts w:eastAsia="Times New Roman" w:cs="Times New Roman"/>
        </w:rPr>
        <w:t xml:space="preserve">, J. A. (2016). Ten Simple Rules for Taking Advantage of Git and GitHub. In </w:t>
      </w:r>
      <w:proofErr w:type="spellStart"/>
      <w:r w:rsidRPr="001800DD">
        <w:rPr>
          <w:rFonts w:eastAsia="Times New Roman" w:cs="Times New Roman"/>
        </w:rPr>
        <w:t>PLoS</w:t>
      </w:r>
      <w:proofErr w:type="spellEnd"/>
      <w:r w:rsidRPr="001800DD">
        <w:rPr>
          <w:rFonts w:eastAsia="Times New Roman" w:cs="Times New Roman"/>
        </w:rPr>
        <w:t xml:space="preserve"> Computational Biology (Vol. 12, Issue 7). Public Library of Science. https://doi.org/10.1371/journal.pcbi.1004947</w:t>
      </w:r>
    </w:p>
    <w:p w14:paraId="7D3B5027" w14:textId="57BBF065"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Pinelli</w:t>
      </w:r>
      <w:proofErr w:type="spellEnd"/>
      <w:r w:rsidRPr="001800DD">
        <w:rPr>
          <w:rFonts w:eastAsia="Times New Roman" w:cs="Times New Roman"/>
        </w:rPr>
        <w:t xml:space="preserve">, J.-P., </w:t>
      </w:r>
      <w:proofErr w:type="spellStart"/>
      <w:r w:rsidRPr="001800DD">
        <w:rPr>
          <w:rFonts w:eastAsia="Times New Roman" w:cs="Times New Roman"/>
        </w:rPr>
        <w:t>Roueche</w:t>
      </w:r>
      <w:proofErr w:type="spellEnd"/>
      <w:r w:rsidRPr="001800DD">
        <w:rPr>
          <w:rFonts w:eastAsia="Times New Roman" w:cs="Times New Roman"/>
        </w:rPr>
        <w:t xml:space="preserve">, D., </w:t>
      </w:r>
      <w:proofErr w:type="spellStart"/>
      <w:r w:rsidRPr="001800DD">
        <w:rPr>
          <w:rFonts w:eastAsia="Times New Roman" w:cs="Times New Roman"/>
        </w:rPr>
        <w:t>Kijewski</w:t>
      </w:r>
      <w:proofErr w:type="spellEnd"/>
      <w:r w:rsidRPr="001800DD">
        <w:rPr>
          <w:rFonts w:eastAsia="Times New Roman" w:cs="Times New Roman"/>
        </w:rPr>
        <w:t xml:space="preserve">-Correa, T., </w:t>
      </w:r>
      <w:proofErr w:type="spellStart"/>
      <w:r w:rsidRPr="001800DD">
        <w:rPr>
          <w:rFonts w:eastAsia="Times New Roman" w:cs="Times New Roman"/>
        </w:rPr>
        <w:t>Plaz</w:t>
      </w:r>
      <w:proofErr w:type="spellEnd"/>
      <w:r w:rsidRPr="001800DD">
        <w:rPr>
          <w:rFonts w:eastAsia="Times New Roman" w:cs="Times New Roman"/>
        </w:rPr>
        <w:t xml:space="preserve">, F., </w:t>
      </w:r>
      <w:proofErr w:type="spellStart"/>
      <w:r w:rsidRPr="001800DD">
        <w:rPr>
          <w:rFonts w:eastAsia="Times New Roman" w:cs="Times New Roman"/>
        </w:rPr>
        <w:t>Prevatt</w:t>
      </w:r>
      <w:proofErr w:type="spellEnd"/>
      <w:r w:rsidRPr="001800DD">
        <w:rPr>
          <w:rFonts w:eastAsia="Times New Roman" w:cs="Times New Roman"/>
        </w:rPr>
        <w:t xml:space="preserve">, D., </w:t>
      </w:r>
      <w:proofErr w:type="spellStart"/>
      <w:r w:rsidRPr="001800DD">
        <w:rPr>
          <w:rFonts w:eastAsia="Times New Roman" w:cs="Times New Roman"/>
        </w:rPr>
        <w:t>Zisis</w:t>
      </w:r>
      <w:proofErr w:type="spellEnd"/>
      <w:r w:rsidRPr="001800DD">
        <w:rPr>
          <w:rFonts w:eastAsia="Times New Roman" w:cs="Times New Roman"/>
        </w:rPr>
        <w:t xml:space="preserve">, I., </w:t>
      </w:r>
      <w:proofErr w:type="spellStart"/>
      <w:r w:rsidRPr="001800DD">
        <w:rPr>
          <w:rFonts w:eastAsia="Times New Roman" w:cs="Times New Roman"/>
        </w:rPr>
        <w:t>Elawady</w:t>
      </w:r>
      <w:proofErr w:type="spellEnd"/>
      <w:r w:rsidRPr="001800DD">
        <w:rPr>
          <w:rFonts w:eastAsia="Times New Roman" w:cs="Times New Roman"/>
        </w:rPr>
        <w:t xml:space="preserve">, A., </w:t>
      </w:r>
      <w:proofErr w:type="spellStart"/>
      <w:r w:rsidRPr="001800DD">
        <w:rPr>
          <w:rFonts w:eastAsia="Times New Roman" w:cs="Times New Roman"/>
        </w:rPr>
        <w:t>Haan</w:t>
      </w:r>
      <w:proofErr w:type="spellEnd"/>
      <w:r w:rsidRPr="001800DD">
        <w:rPr>
          <w:rFonts w:eastAsia="Times New Roman" w:cs="Times New Roman"/>
        </w:rPr>
        <w:t xml:space="preserve">, F., Pei, S., Gurley, K., </w:t>
      </w:r>
      <w:proofErr w:type="spellStart"/>
      <w:r w:rsidRPr="001800DD">
        <w:rPr>
          <w:rFonts w:eastAsia="Times New Roman" w:cs="Times New Roman"/>
        </w:rPr>
        <w:t>Rasouli</w:t>
      </w:r>
      <w:proofErr w:type="spellEnd"/>
      <w:r w:rsidRPr="001800DD">
        <w:rPr>
          <w:rFonts w:eastAsia="Times New Roman" w:cs="Times New Roman"/>
        </w:rPr>
        <w:t xml:space="preserve">, A., </w:t>
      </w:r>
      <w:proofErr w:type="spellStart"/>
      <w:r w:rsidRPr="001800DD">
        <w:rPr>
          <w:rFonts w:eastAsia="Times New Roman" w:cs="Times New Roman"/>
        </w:rPr>
        <w:t>Refan</w:t>
      </w:r>
      <w:proofErr w:type="spellEnd"/>
      <w:r w:rsidRPr="001800DD">
        <w:rPr>
          <w:rFonts w:eastAsia="Times New Roman" w:cs="Times New Roman"/>
        </w:rPr>
        <w:t>, M., Rhode-</w:t>
      </w:r>
      <w:proofErr w:type="spellStart"/>
      <w:r w:rsidRPr="001800DD">
        <w:rPr>
          <w:rFonts w:eastAsia="Times New Roman" w:cs="Times New Roman"/>
        </w:rPr>
        <w:t>Barbarigos</w:t>
      </w:r>
      <w:proofErr w:type="spellEnd"/>
      <w:r w:rsidRPr="001800DD">
        <w:rPr>
          <w:rFonts w:eastAsia="Times New Roman" w:cs="Times New Roman"/>
        </w:rPr>
        <w:t xml:space="preserve">, L., &amp; </w:t>
      </w:r>
      <w:proofErr w:type="spellStart"/>
      <w:r w:rsidRPr="001800DD">
        <w:rPr>
          <w:rFonts w:eastAsia="Times New Roman" w:cs="Times New Roman"/>
        </w:rPr>
        <w:t>Moravej</w:t>
      </w:r>
      <w:proofErr w:type="spellEnd"/>
      <w:r w:rsidRPr="001800DD">
        <w:rPr>
          <w:rFonts w:eastAsia="Times New Roman" w:cs="Times New Roman"/>
        </w:rPr>
        <w:t>, M. (2018). Overview of Damage Observed in Regional Construction during the Passage of Hurricane Irma over the State of Florida.</w:t>
      </w:r>
    </w:p>
    <w:p w14:paraId="677EEE83" w14:textId="13AC656E" w:rsidR="001800DD" w:rsidRPr="001800DD" w:rsidRDefault="001800DD" w:rsidP="001800DD">
      <w:pPr>
        <w:pStyle w:val="017ReferenceBlock"/>
        <w:rPr>
          <w:rFonts w:eastAsia="Times New Roman" w:cs="Times New Roman"/>
        </w:rPr>
      </w:pPr>
      <w:r w:rsidRPr="001800DD">
        <w:rPr>
          <w:rFonts w:eastAsia="Times New Roman" w:cs="Times New Roman"/>
        </w:rPr>
        <w:t>Purtlebaugh, C. H., &amp; Allen, M. S. (2010). Relative Abundance, Growth, and Mortality of Five Age-0 Estuarine Fishes in Relation to Discharge of the Suwannee River, Florida. Transactions of the American Fisheries Society, 139(4), 1233–1246. https://doi.org/10.1577/t09-180.1</w:t>
      </w:r>
    </w:p>
    <w:p w14:paraId="0B910BA8" w14:textId="37C82125" w:rsidR="001800DD" w:rsidRPr="001800DD" w:rsidRDefault="001800DD" w:rsidP="001800DD">
      <w:pPr>
        <w:pStyle w:val="017ReferenceBlock"/>
        <w:rPr>
          <w:rFonts w:eastAsia="Times New Roman" w:cs="Times New Roman"/>
        </w:rPr>
      </w:pPr>
      <w:r w:rsidRPr="001800DD">
        <w:rPr>
          <w:rFonts w:eastAsia="Times New Roman" w:cs="Times New Roman"/>
        </w:rPr>
        <w:t>Rahman, M. M., &amp; Roy, C. K. (2014). An insight into the pull requests of GitHub. 11th Working Conference on Mining Software Repositories, MSR 2014 - Proceedings, 364–367. https://doi.org/10.1145/2597073.2597121</w:t>
      </w:r>
    </w:p>
    <w:p w14:paraId="5678ED5E" w14:textId="5F14B09B" w:rsidR="001800DD" w:rsidRPr="001800DD" w:rsidRDefault="001800DD" w:rsidP="001800DD">
      <w:pPr>
        <w:pStyle w:val="017ReferenceBlock"/>
        <w:rPr>
          <w:rFonts w:eastAsia="Times New Roman" w:cs="Times New Roman"/>
        </w:rPr>
      </w:pPr>
      <w:r w:rsidRPr="001800DD">
        <w:rPr>
          <w:rFonts w:eastAsia="Times New Roman" w:cs="Times New Roman"/>
        </w:rPr>
        <w:t>Ram, K. (2013). Git can facilitate greater reproducibility and increased transparency in science (Vol. 8). http://www.scfbm.org/content/8/1/7</w:t>
      </w:r>
    </w:p>
    <w:p w14:paraId="783717F8" w14:textId="4F6E8C99" w:rsidR="001800DD" w:rsidRPr="001800DD" w:rsidRDefault="001800DD" w:rsidP="001800DD">
      <w:pPr>
        <w:pStyle w:val="017ReferenceBlock"/>
        <w:rPr>
          <w:rFonts w:eastAsia="Times New Roman" w:cs="Times New Roman"/>
        </w:rPr>
      </w:pPr>
      <w:r w:rsidRPr="001800DD">
        <w:rPr>
          <w:rFonts w:eastAsia="Times New Roman" w:cs="Times New Roman"/>
        </w:rPr>
        <w:t>Sankar, R. D., Donoghue, J. F., &amp; Kish, S. A. (2018). Mapping Shoreline Variability of Two Barrier Island Segments Along the Florida Coast. Estuaries and Coasts, 41(8), 2191–2211. https://doi.org/10.1007/s12237-018-0426-3</w:t>
      </w:r>
    </w:p>
    <w:p w14:paraId="749F89B7" w14:textId="0F5E9D8B" w:rsidR="001800DD" w:rsidRPr="001123E6" w:rsidRDefault="001800DD" w:rsidP="001800DD">
      <w:pPr>
        <w:pStyle w:val="017ReferenceBlock"/>
      </w:pPr>
      <w:r w:rsidRPr="001800DD">
        <w:rPr>
          <w:rFonts w:eastAsia="Times New Roman" w:cs="Times New Roman"/>
        </w:rPr>
        <w:t xml:space="preserve">Sassaman, K. E., Wallis, N. J., McFadden, P. S., Mahar, G. J., Jenkins, J. A., </w:t>
      </w:r>
      <w:proofErr w:type="spellStart"/>
      <w:r w:rsidRPr="001800DD">
        <w:rPr>
          <w:rFonts w:eastAsia="Times New Roman" w:cs="Times New Roman"/>
        </w:rPr>
        <w:t>Donop</w:t>
      </w:r>
      <w:proofErr w:type="spellEnd"/>
      <w:r w:rsidRPr="001800DD">
        <w:rPr>
          <w:rFonts w:eastAsia="Times New Roman" w:cs="Times New Roman"/>
        </w:rPr>
        <w:t xml:space="preserve">, M. C., </w:t>
      </w:r>
      <w:proofErr w:type="spellStart"/>
      <w:r w:rsidRPr="001800DD">
        <w:rPr>
          <w:rFonts w:eastAsia="Times New Roman" w:cs="Times New Roman"/>
        </w:rPr>
        <w:t>Monés</w:t>
      </w:r>
      <w:proofErr w:type="spellEnd"/>
      <w:r w:rsidRPr="001800DD">
        <w:rPr>
          <w:rFonts w:eastAsia="Times New Roman" w:cs="Times New Roman"/>
        </w:rPr>
        <w:t xml:space="preserve">, M. P., </w:t>
      </w:r>
      <w:proofErr w:type="spellStart"/>
      <w:r w:rsidRPr="001800DD">
        <w:rPr>
          <w:rFonts w:eastAsia="Times New Roman" w:cs="Times New Roman"/>
        </w:rPr>
        <w:t>Palmiotto</w:t>
      </w:r>
      <w:proofErr w:type="spellEnd"/>
      <w:r w:rsidRPr="001800DD">
        <w:rPr>
          <w:rFonts w:eastAsia="Times New Roman" w:cs="Times New Roman"/>
        </w:rPr>
        <w:t xml:space="preserve">, A., Boucher, A., Goodwin, J. M., &amp; Oliveira, C. I. (2017). Keeping Pace </w:t>
      </w:r>
      <w:r w:rsidR="00C5524F">
        <w:rPr>
          <w:rFonts w:eastAsia="Times New Roman" w:cs="Times New Roman"/>
        </w:rPr>
        <w:t>w</w:t>
      </w:r>
      <w:r w:rsidRPr="001800DD">
        <w:rPr>
          <w:rFonts w:eastAsia="Times New Roman" w:cs="Times New Roman"/>
        </w:rPr>
        <w:t xml:space="preserve">ith Rising Sea: The First 6 Years of the Lower Suwannee </w:t>
      </w:r>
      <w:r w:rsidRPr="001123E6">
        <w:lastRenderedPageBreak/>
        <w:t xml:space="preserve">Archaeological Survey, Gulf Coastal Florida. Journal of Island and Coastal Archaeology, 12(2), 173–199. </w:t>
      </w:r>
      <w:hyperlink r:id="rId67" w:history="1">
        <w:r w:rsidR="006C2709" w:rsidRPr="001123E6">
          <w:t>https://doi.org/10.1080/15564894.2016.1163758</w:t>
        </w:r>
      </w:hyperlink>
    </w:p>
    <w:p w14:paraId="34F88198" w14:textId="2C61150B" w:rsidR="006C2709" w:rsidRPr="001800DD" w:rsidRDefault="006C2709" w:rsidP="001800DD">
      <w:pPr>
        <w:pStyle w:val="017ReferenceBlock"/>
        <w:rPr>
          <w:rFonts w:eastAsia="Times New Roman" w:cs="Times New Roman"/>
        </w:rPr>
      </w:pPr>
      <w:r w:rsidRPr="006C2709">
        <w:rPr>
          <w:rFonts w:eastAsia="Times New Roman" w:cs="Times New Roman"/>
        </w:rPr>
        <w:t>Seavey, J. R., Pine III, W. E., Frederick, P., Sturmer, L., &amp; Berrigan, M. (2011). Decadal changes in oyster reefs in the Big Bend of Florida's Gulf Coast. Ecosphere, 2(10), 1-14.</w:t>
      </w:r>
    </w:p>
    <w:p w14:paraId="27731ECD" w14:textId="29A6C4DB" w:rsidR="001800DD" w:rsidRPr="001800DD" w:rsidRDefault="001800DD" w:rsidP="001800DD">
      <w:pPr>
        <w:pStyle w:val="017ReferenceBlock"/>
        <w:rPr>
          <w:rFonts w:eastAsia="Times New Roman" w:cs="Times New Roman"/>
        </w:rPr>
      </w:pPr>
      <w:r w:rsidRPr="001800DD">
        <w:rPr>
          <w:rFonts w:eastAsia="Times New Roman" w:cs="Times New Roman"/>
        </w:rPr>
        <w:t xml:space="preserve">Thomas, K., </w:t>
      </w:r>
      <w:proofErr w:type="spellStart"/>
      <w:r w:rsidRPr="001800DD">
        <w:rPr>
          <w:rFonts w:eastAsia="Times New Roman" w:cs="Times New Roman"/>
        </w:rPr>
        <w:t>Kvitek</w:t>
      </w:r>
      <w:proofErr w:type="spellEnd"/>
      <w:r w:rsidRPr="001800DD">
        <w:rPr>
          <w:rFonts w:eastAsia="Times New Roman" w:cs="Times New Roman"/>
        </w:rPr>
        <w:t xml:space="preserve">, R. G., &amp; </w:t>
      </w:r>
      <w:proofErr w:type="spellStart"/>
      <w:r w:rsidRPr="001800DD">
        <w:rPr>
          <w:rFonts w:eastAsia="Times New Roman" w:cs="Times New Roman"/>
        </w:rPr>
        <w:t>Bretz</w:t>
      </w:r>
      <w:proofErr w:type="spellEnd"/>
      <w:r w:rsidRPr="001800DD">
        <w:rPr>
          <w:rFonts w:eastAsia="Times New Roman" w:cs="Times New Roman"/>
        </w:rPr>
        <w:t>, C. (2002). Effects of human activity on the foraging behavior of sanderlings Calidris alba. Biological Conservation, 109(1), 67–71. https://doi.org/10.1016/S0006-3207(02)00137-4</w:t>
      </w:r>
    </w:p>
    <w:p w14:paraId="067178EA" w14:textId="60B8B93A" w:rsidR="001800DD" w:rsidRPr="001800DD" w:rsidRDefault="001800DD" w:rsidP="001800DD">
      <w:pPr>
        <w:pStyle w:val="017ReferenceBlock"/>
        <w:rPr>
          <w:rFonts w:eastAsia="Times New Roman" w:cs="Times New Roman"/>
        </w:rPr>
      </w:pPr>
      <w:r w:rsidRPr="001800DD">
        <w:rPr>
          <w:rFonts w:eastAsia="Times New Roman" w:cs="Times New Roman"/>
        </w:rPr>
        <w:t xml:space="preserve">Tompkins, E. L., &amp; </w:t>
      </w:r>
      <w:proofErr w:type="spellStart"/>
      <w:r w:rsidRPr="001800DD">
        <w:rPr>
          <w:rFonts w:eastAsia="Times New Roman" w:cs="Times New Roman"/>
        </w:rPr>
        <w:t>Adger</w:t>
      </w:r>
      <w:proofErr w:type="spellEnd"/>
      <w:r w:rsidRPr="001800DD">
        <w:rPr>
          <w:rFonts w:eastAsia="Times New Roman" w:cs="Times New Roman"/>
        </w:rPr>
        <w:t>, W. N. (2004). Does Adaptive Management of Natural Resources Enhance Resilience to Climate Change? And Society, 9(2). https://doi.org/10.2307/26267677</w:t>
      </w:r>
    </w:p>
    <w:p w14:paraId="4A3865B3" w14:textId="1C52238D" w:rsidR="001800DD" w:rsidRDefault="001800DD" w:rsidP="001800DD">
      <w:pPr>
        <w:pStyle w:val="017ReferenceBlock"/>
        <w:rPr>
          <w:rFonts w:eastAsia="Times New Roman" w:cs="Times New Roman"/>
        </w:rPr>
      </w:pPr>
      <w:r w:rsidRPr="001800DD">
        <w:rPr>
          <w:rFonts w:eastAsia="Times New Roman" w:cs="Times New Roman"/>
        </w:rPr>
        <w:t xml:space="preserve">U.S. Geological Survey, 1955, USGS 1:24000-scale Quadrangle for Cedar Key, FL 1955: U.S. Geological Survey. </w:t>
      </w:r>
      <w:hyperlink r:id="rId68" w:history="1">
        <w:r w:rsidR="00D405DF" w:rsidRPr="00801591">
          <w:t>https://www.sciencebase.gov/catalog/item/5a8a3ffbe4b00f54eb3ec75e</w:t>
        </w:r>
      </w:hyperlink>
      <w:r w:rsidR="00D405DF">
        <w:rPr>
          <w:rFonts w:eastAsia="Times New Roman" w:cs="Times New Roman"/>
        </w:rPr>
        <w:t xml:space="preserve">. </w:t>
      </w:r>
      <w:r w:rsidR="00D405DF" w:rsidRPr="00D405DF">
        <w:rPr>
          <w:rFonts w:eastAsia="Times New Roman" w:cs="Times New Roman"/>
        </w:rPr>
        <w:t xml:space="preserve">(Accessed </w:t>
      </w:r>
      <w:r w:rsidR="00D405DF">
        <w:rPr>
          <w:rFonts w:eastAsia="Times New Roman" w:cs="Times New Roman"/>
        </w:rPr>
        <w:t>June</w:t>
      </w:r>
      <w:r w:rsidR="00D405DF" w:rsidRPr="00D405DF">
        <w:rPr>
          <w:rFonts w:eastAsia="Times New Roman" w:cs="Times New Roman"/>
        </w:rPr>
        <w:t xml:space="preserve"> </w:t>
      </w:r>
      <w:r w:rsidR="00D405DF">
        <w:rPr>
          <w:rFonts w:eastAsia="Times New Roman" w:cs="Times New Roman"/>
        </w:rPr>
        <w:t>27</w:t>
      </w:r>
      <w:r w:rsidR="00D405DF" w:rsidRPr="00D405DF">
        <w:rPr>
          <w:rFonts w:eastAsia="Times New Roman" w:cs="Times New Roman"/>
        </w:rPr>
        <w:t xml:space="preserve">, </w:t>
      </w:r>
      <w:r w:rsidR="00D405DF">
        <w:rPr>
          <w:rFonts w:eastAsia="Times New Roman" w:cs="Times New Roman"/>
        </w:rPr>
        <w:t>2020</w:t>
      </w:r>
      <w:r w:rsidR="00D405DF" w:rsidRPr="00D405DF">
        <w:rPr>
          <w:rFonts w:eastAsia="Times New Roman" w:cs="Times New Roman"/>
        </w:rPr>
        <w:t>)</w:t>
      </w:r>
    </w:p>
    <w:p w14:paraId="28264FEB" w14:textId="5118296A" w:rsidR="009249E5" w:rsidRPr="001800DD" w:rsidRDefault="000B1B8D" w:rsidP="001800DD">
      <w:pPr>
        <w:pStyle w:val="017ReferenceBlock"/>
        <w:rPr>
          <w:rFonts w:eastAsia="Times New Roman" w:cs="Times New Roman"/>
        </w:rPr>
      </w:pPr>
      <w:r w:rsidRPr="001800DD">
        <w:rPr>
          <w:rFonts w:eastAsia="Times New Roman" w:cs="Times New Roman"/>
        </w:rPr>
        <w:t>U.S. Geological Survey</w:t>
      </w:r>
      <w:r>
        <w:rPr>
          <w:rFonts w:eastAsia="Times New Roman" w:cs="Times New Roman"/>
        </w:rPr>
        <w:t>,2021,</w:t>
      </w:r>
      <w:r w:rsidR="009249E5" w:rsidRPr="009249E5">
        <w:rPr>
          <w:rFonts w:eastAsia="Times New Roman" w:cs="Times New Roman"/>
        </w:rPr>
        <w:t xml:space="preserve">02323500 </w:t>
      </w:r>
      <w:r w:rsidRPr="009249E5">
        <w:rPr>
          <w:rFonts w:eastAsia="Times New Roman" w:cs="Times New Roman"/>
        </w:rPr>
        <w:t>Suwannee River Near Wilcox, Fla</w:t>
      </w:r>
      <w:r w:rsidR="009249E5" w:rsidRPr="009249E5">
        <w:rPr>
          <w:rFonts w:eastAsia="Times New Roman" w:cs="Times New Roman"/>
        </w:rPr>
        <w:t xml:space="preserve">., </w:t>
      </w:r>
      <w:hyperlink r:id="rId69" w:history="1">
        <w:r w:rsidR="00D405DF" w:rsidRPr="00801591">
          <w:t>https://waterdata.usgs.gov/nwis/inventory/?site_no=02323500</w:t>
        </w:r>
      </w:hyperlink>
      <w:r w:rsidR="00D405DF">
        <w:rPr>
          <w:rFonts w:eastAsia="Times New Roman" w:cs="Times New Roman"/>
        </w:rPr>
        <w:t xml:space="preserve">. </w:t>
      </w:r>
      <w:r w:rsidR="00D405DF" w:rsidRPr="00D405DF">
        <w:rPr>
          <w:rFonts w:eastAsia="Times New Roman" w:cs="Times New Roman"/>
        </w:rPr>
        <w:t xml:space="preserve">(Accessed </w:t>
      </w:r>
      <w:r w:rsidR="00D405DF">
        <w:rPr>
          <w:rFonts w:eastAsia="Times New Roman" w:cs="Times New Roman"/>
        </w:rPr>
        <w:t>January</w:t>
      </w:r>
      <w:r w:rsidR="00D405DF" w:rsidRPr="00D405DF">
        <w:rPr>
          <w:rFonts w:eastAsia="Times New Roman" w:cs="Times New Roman"/>
        </w:rPr>
        <w:t xml:space="preserve"> </w:t>
      </w:r>
      <w:r w:rsidR="00D405DF">
        <w:rPr>
          <w:rFonts w:eastAsia="Times New Roman" w:cs="Times New Roman"/>
        </w:rPr>
        <w:t>28</w:t>
      </w:r>
      <w:r w:rsidR="00D405DF" w:rsidRPr="00D405DF">
        <w:rPr>
          <w:rFonts w:eastAsia="Times New Roman" w:cs="Times New Roman"/>
        </w:rPr>
        <w:t>, 20</w:t>
      </w:r>
      <w:r w:rsidR="00D405DF">
        <w:rPr>
          <w:rFonts w:eastAsia="Times New Roman" w:cs="Times New Roman"/>
        </w:rPr>
        <w:t>21</w:t>
      </w:r>
      <w:r w:rsidR="00D405DF" w:rsidRPr="00D405DF">
        <w:rPr>
          <w:rFonts w:eastAsia="Times New Roman" w:cs="Times New Roman"/>
        </w:rPr>
        <w:t>)</w:t>
      </w:r>
    </w:p>
    <w:p w14:paraId="70A262CF" w14:textId="4AFD9E92" w:rsidR="001800DD" w:rsidRDefault="001800DD" w:rsidP="001800DD">
      <w:pPr>
        <w:pStyle w:val="017ReferenceBlock"/>
        <w:rPr>
          <w:rFonts w:eastAsia="Times New Roman" w:cs="Times New Roman"/>
        </w:rPr>
      </w:pPr>
      <w:r w:rsidRPr="001800DD">
        <w:rPr>
          <w:rFonts w:eastAsia="Times New Roman" w:cs="Times New Roman"/>
        </w:rPr>
        <w:t xml:space="preserve">Vitale, N. E. (2019). </w:t>
      </w:r>
      <w:r w:rsidR="00DE4313" w:rsidRPr="001800DD">
        <w:rPr>
          <w:rFonts w:eastAsia="Times New Roman" w:cs="Times New Roman"/>
        </w:rPr>
        <w:t xml:space="preserve">Habitat Change, Predators, And Disturbance: Factors Influencing Productivity </w:t>
      </w:r>
      <w:r w:rsidR="00801591">
        <w:rPr>
          <w:rFonts w:eastAsia="Times New Roman" w:cs="Times New Roman"/>
        </w:rPr>
        <w:t>o</w:t>
      </w:r>
      <w:r w:rsidR="00DE4313" w:rsidRPr="001800DD">
        <w:rPr>
          <w:rFonts w:eastAsia="Times New Roman" w:cs="Times New Roman"/>
        </w:rPr>
        <w:t>f American Oystercatchers (</w:t>
      </w:r>
      <w:proofErr w:type="spellStart"/>
      <w:r w:rsidR="00DE4313" w:rsidRPr="00C5524F">
        <w:rPr>
          <w:rFonts w:eastAsia="Times New Roman" w:cs="Times New Roman"/>
          <w:i/>
          <w:iCs/>
        </w:rPr>
        <w:t>Haematopus</w:t>
      </w:r>
      <w:proofErr w:type="spellEnd"/>
      <w:r w:rsidR="00DE4313" w:rsidRPr="00C5524F">
        <w:rPr>
          <w:rFonts w:eastAsia="Times New Roman" w:cs="Times New Roman"/>
          <w:i/>
          <w:iCs/>
        </w:rPr>
        <w:t xml:space="preserve"> </w:t>
      </w:r>
      <w:proofErr w:type="spellStart"/>
      <w:r w:rsidR="00DE4313" w:rsidRPr="00C5524F">
        <w:rPr>
          <w:rFonts w:eastAsia="Times New Roman" w:cs="Times New Roman"/>
          <w:i/>
          <w:iCs/>
        </w:rPr>
        <w:t>Palliatus</w:t>
      </w:r>
      <w:proofErr w:type="spellEnd"/>
      <w:r w:rsidR="00DE4313" w:rsidRPr="001800DD">
        <w:rPr>
          <w:rFonts w:eastAsia="Times New Roman" w:cs="Times New Roman"/>
        </w:rPr>
        <w:t xml:space="preserve">) Nesting </w:t>
      </w:r>
      <w:r w:rsidR="00801591">
        <w:rPr>
          <w:rFonts w:eastAsia="Times New Roman" w:cs="Times New Roman"/>
        </w:rPr>
        <w:t>i</w:t>
      </w:r>
      <w:r w:rsidR="00DE4313" w:rsidRPr="001800DD">
        <w:rPr>
          <w:rFonts w:eastAsia="Times New Roman" w:cs="Times New Roman"/>
        </w:rPr>
        <w:t>n Florida’s Big Bend</w:t>
      </w:r>
      <w:r w:rsidRPr="001800DD">
        <w:rPr>
          <w:rFonts w:eastAsia="Times New Roman" w:cs="Times New Roman"/>
        </w:rPr>
        <w:t>.</w:t>
      </w:r>
    </w:p>
    <w:p w14:paraId="7EB91496" w14:textId="7852E65D" w:rsidR="006C5F6D" w:rsidRPr="001800DD" w:rsidRDefault="006C5F6D" w:rsidP="001800DD">
      <w:pPr>
        <w:pStyle w:val="017ReferenceBlock"/>
        <w:rPr>
          <w:rFonts w:eastAsia="Times New Roman" w:cs="Times New Roman"/>
        </w:rPr>
      </w:pPr>
      <w:proofErr w:type="spellStart"/>
      <w:r w:rsidRPr="006C5F6D">
        <w:rPr>
          <w:rFonts w:eastAsia="Times New Roman" w:cs="Times New Roman"/>
        </w:rPr>
        <w:t>Wadhams</w:t>
      </w:r>
      <w:proofErr w:type="spellEnd"/>
      <w:r w:rsidRPr="006C5F6D">
        <w:rPr>
          <w:rFonts w:eastAsia="Times New Roman" w:cs="Times New Roman"/>
        </w:rPr>
        <w:t>, P., N. Hughes, and J. Rodrigues (2011), Arctic sea ice thickness characteristics in winter 2004 and 2007 from submarine</w:t>
      </w:r>
      <w:r>
        <w:rPr>
          <w:rFonts w:eastAsia="Times New Roman" w:cs="Times New Roman"/>
        </w:rPr>
        <w:t xml:space="preserve"> </w:t>
      </w:r>
      <w:r w:rsidRPr="006C5F6D">
        <w:rPr>
          <w:rFonts w:eastAsia="Times New Roman" w:cs="Times New Roman"/>
        </w:rPr>
        <w:t>sonar transects,</w:t>
      </w:r>
      <w:r>
        <w:rPr>
          <w:rFonts w:eastAsia="Times New Roman" w:cs="Times New Roman"/>
        </w:rPr>
        <w:t xml:space="preserve"> </w:t>
      </w:r>
      <w:r w:rsidRPr="006C5F6D">
        <w:rPr>
          <w:rFonts w:eastAsia="Times New Roman" w:cs="Times New Roman"/>
        </w:rPr>
        <w:t xml:space="preserve">J. </w:t>
      </w:r>
      <w:proofErr w:type="spellStart"/>
      <w:r w:rsidRPr="006C5F6D">
        <w:rPr>
          <w:rFonts w:eastAsia="Times New Roman" w:cs="Times New Roman"/>
        </w:rPr>
        <w:t>Geophys</w:t>
      </w:r>
      <w:proofErr w:type="spellEnd"/>
      <w:r w:rsidRPr="006C5F6D">
        <w:rPr>
          <w:rFonts w:eastAsia="Times New Roman" w:cs="Times New Roman"/>
        </w:rPr>
        <w:t>. Res.,116, C00E02, doi:10.1029/2011JC006982.</w:t>
      </w:r>
    </w:p>
    <w:p w14:paraId="20B596C9" w14:textId="34AFCC9E" w:rsidR="001800DD" w:rsidRDefault="001800DD" w:rsidP="001800DD">
      <w:pPr>
        <w:pStyle w:val="017ReferenceBlock"/>
        <w:rPr>
          <w:rFonts w:eastAsia="Times New Roman" w:cs="Times New Roman"/>
        </w:rPr>
      </w:pPr>
      <w:r w:rsidRPr="001800DD">
        <w:rPr>
          <w:rFonts w:eastAsia="Times New Roman" w:cs="Times New Roman"/>
        </w:rPr>
        <w:t>Walters, C. J. (1986). Adaptive management of renewable resources. Macmillan Publishers Ltd.</w:t>
      </w:r>
    </w:p>
    <w:p w14:paraId="5749A39C" w14:textId="05B4AD9E" w:rsidR="00E7431B" w:rsidRPr="001800DD" w:rsidRDefault="00E7431B" w:rsidP="001800DD">
      <w:pPr>
        <w:pStyle w:val="017ReferenceBlock"/>
        <w:rPr>
          <w:rFonts w:eastAsia="Times New Roman" w:cs="Times New Roman"/>
        </w:rPr>
      </w:pPr>
      <w:r w:rsidRPr="00E7431B">
        <w:rPr>
          <w:rFonts w:eastAsia="Times New Roman" w:cs="Times New Roman"/>
        </w:rPr>
        <w:t>Warnke, D. A., Goldsmith, V., Grose, P., &amp; Holt, J. J. (1966). Drastic beach changes in a low</w:t>
      </w:r>
      <w:r w:rsidRPr="00E7431B">
        <w:rPr>
          <w:rFonts w:ascii="Cambria Math" w:eastAsia="Times New Roman" w:hAnsi="Cambria Math" w:cs="Cambria Math"/>
        </w:rPr>
        <w:t>‐</w:t>
      </w:r>
      <w:r w:rsidRPr="00E7431B">
        <w:rPr>
          <w:rFonts w:eastAsia="Times New Roman" w:cs="Times New Roman"/>
        </w:rPr>
        <w:t>energy environment caused by Hurricane Betsy. Journal of Geophysical Research, 71(8), 2013-2016.</w:t>
      </w:r>
    </w:p>
    <w:p w14:paraId="716672F6" w14:textId="20274C86" w:rsidR="001800DD" w:rsidRDefault="001800DD" w:rsidP="001800DD">
      <w:pPr>
        <w:pStyle w:val="017ReferenceBlock"/>
        <w:rPr>
          <w:rFonts w:eastAsia="Times New Roman" w:cs="Times New Roman"/>
        </w:rPr>
      </w:pPr>
      <w:r w:rsidRPr="001800DD">
        <w:rPr>
          <w:rFonts w:eastAsia="Times New Roman" w:cs="Times New Roman"/>
        </w:rPr>
        <w:t xml:space="preserve">Weimer, T., Williams, B. K., </w:t>
      </w:r>
      <w:proofErr w:type="spellStart"/>
      <w:r w:rsidRPr="001800DD">
        <w:rPr>
          <w:rFonts w:eastAsia="Times New Roman" w:cs="Times New Roman"/>
        </w:rPr>
        <w:t>Szaro</w:t>
      </w:r>
      <w:proofErr w:type="spellEnd"/>
      <w:r w:rsidRPr="001800DD">
        <w:rPr>
          <w:rFonts w:eastAsia="Times New Roman" w:cs="Times New Roman"/>
        </w:rPr>
        <w:t xml:space="preserve">, R. C., Shapiro, C. D., </w:t>
      </w:r>
      <w:proofErr w:type="spellStart"/>
      <w:r w:rsidRPr="001800DD">
        <w:rPr>
          <w:rFonts w:eastAsia="Times New Roman" w:cs="Times New Roman"/>
        </w:rPr>
        <w:t>Adamcik</w:t>
      </w:r>
      <w:proofErr w:type="spellEnd"/>
      <w:r w:rsidRPr="001800DD">
        <w:rPr>
          <w:rFonts w:eastAsia="Times New Roman" w:cs="Times New Roman"/>
        </w:rPr>
        <w:t xml:space="preserve">, R., Boatman, M., </w:t>
      </w:r>
      <w:proofErr w:type="spellStart"/>
      <w:r w:rsidRPr="001800DD">
        <w:rPr>
          <w:rFonts w:eastAsia="Times New Roman" w:cs="Times New Roman"/>
        </w:rPr>
        <w:t>Bransom</w:t>
      </w:r>
      <w:proofErr w:type="spellEnd"/>
      <w:r w:rsidRPr="001800DD">
        <w:rPr>
          <w:rFonts w:eastAsia="Times New Roman" w:cs="Times New Roman"/>
        </w:rPr>
        <w:t xml:space="preserve">, S., </w:t>
      </w:r>
      <w:proofErr w:type="spellStart"/>
      <w:r w:rsidRPr="001800DD">
        <w:rPr>
          <w:rFonts w:eastAsia="Times New Roman" w:cs="Times New Roman"/>
        </w:rPr>
        <w:t>Casterson</w:t>
      </w:r>
      <w:proofErr w:type="spellEnd"/>
      <w:r w:rsidRPr="001800DD">
        <w:rPr>
          <w:rFonts w:eastAsia="Times New Roman" w:cs="Times New Roman"/>
        </w:rPr>
        <w:t xml:space="preserve">, J., Fay, J., Florence, S., </w:t>
      </w:r>
      <w:proofErr w:type="spellStart"/>
      <w:r w:rsidRPr="001800DD">
        <w:rPr>
          <w:rFonts w:eastAsia="Times New Roman" w:cs="Times New Roman"/>
        </w:rPr>
        <w:t>Growitz</w:t>
      </w:r>
      <w:proofErr w:type="spellEnd"/>
      <w:r w:rsidRPr="001800DD">
        <w:rPr>
          <w:rFonts w:eastAsia="Times New Roman" w:cs="Times New Roman"/>
        </w:rPr>
        <w:t xml:space="preserve">, D., </w:t>
      </w:r>
      <w:proofErr w:type="spellStart"/>
      <w:r w:rsidRPr="001800DD">
        <w:rPr>
          <w:rFonts w:eastAsia="Times New Roman" w:cs="Times New Roman"/>
        </w:rPr>
        <w:t>Hermans</w:t>
      </w:r>
      <w:proofErr w:type="spellEnd"/>
      <w:r w:rsidRPr="001800DD">
        <w:rPr>
          <w:rFonts w:eastAsia="Times New Roman" w:cs="Times New Roman"/>
        </w:rPr>
        <w:t xml:space="preserve">, C., Johnson, F. A., Kendall, J., </w:t>
      </w:r>
      <w:proofErr w:type="spellStart"/>
      <w:r w:rsidRPr="001800DD">
        <w:rPr>
          <w:rFonts w:eastAsia="Times New Roman" w:cs="Times New Roman"/>
        </w:rPr>
        <w:t>Kubly</w:t>
      </w:r>
      <w:proofErr w:type="spellEnd"/>
      <w:r w:rsidRPr="001800DD">
        <w:rPr>
          <w:rFonts w:eastAsia="Times New Roman" w:cs="Times New Roman"/>
        </w:rPr>
        <w:t xml:space="preserve">, D., Mayer, M., Moyer, S., Pattison, M., Peterson, R., … Rodriguez, V. (2007). Adaptive Management </w:t>
      </w:r>
      <w:r w:rsidR="00801591">
        <w:rPr>
          <w:rFonts w:eastAsia="Times New Roman" w:cs="Times New Roman"/>
        </w:rPr>
        <w:t>t</w:t>
      </w:r>
      <w:r w:rsidRPr="001800DD">
        <w:rPr>
          <w:rFonts w:eastAsia="Times New Roman" w:cs="Times New Roman"/>
        </w:rPr>
        <w:t>he U.S. Department of the Interior Technical Guide Lead Authors Other Contributors Book Design.</w:t>
      </w:r>
    </w:p>
    <w:p w14:paraId="1EAF7C52" w14:textId="61FC3FBB" w:rsidR="006F2EF5" w:rsidRPr="001800DD" w:rsidRDefault="006F2EF5" w:rsidP="001800DD">
      <w:pPr>
        <w:pStyle w:val="017ReferenceBlock"/>
        <w:rPr>
          <w:rFonts w:eastAsia="Times New Roman" w:cs="Times New Roman"/>
        </w:rPr>
      </w:pPr>
      <w:r w:rsidRPr="006F2EF5">
        <w:rPr>
          <w:rFonts w:eastAsia="Times New Roman" w:cs="Times New Roman"/>
        </w:rPr>
        <w:t xml:space="preserve">Williams, K., </w:t>
      </w:r>
      <w:proofErr w:type="spellStart"/>
      <w:r w:rsidRPr="006F2EF5">
        <w:rPr>
          <w:rFonts w:eastAsia="Times New Roman" w:cs="Times New Roman"/>
        </w:rPr>
        <w:t>Ewel</w:t>
      </w:r>
      <w:proofErr w:type="spellEnd"/>
      <w:r w:rsidRPr="006F2EF5">
        <w:rPr>
          <w:rFonts w:eastAsia="Times New Roman" w:cs="Times New Roman"/>
        </w:rPr>
        <w:t>, K. C., Stumpf, R. P., Putz, F. E., &amp; Workman, T. W. (1999). Sea</w:t>
      </w:r>
      <w:r w:rsidRPr="006F2EF5">
        <w:rPr>
          <w:rFonts w:ascii="Cambria Math" w:eastAsia="Times New Roman" w:hAnsi="Cambria Math" w:cs="Cambria Math"/>
        </w:rPr>
        <w:t>‐</w:t>
      </w:r>
      <w:r w:rsidRPr="006F2EF5">
        <w:rPr>
          <w:rFonts w:eastAsia="Times New Roman" w:cs="Times New Roman"/>
        </w:rPr>
        <w:t>level rise and coastal forest retreat on the west coast of Florida, USA. Ecology, 80(6), 2045-2063.</w:t>
      </w:r>
    </w:p>
    <w:p w14:paraId="02552E53" w14:textId="1C11B407" w:rsidR="001800DD" w:rsidRPr="001800DD" w:rsidRDefault="001800DD" w:rsidP="001800DD">
      <w:pPr>
        <w:pStyle w:val="017ReferenceBlock"/>
        <w:rPr>
          <w:rFonts w:eastAsia="Times New Roman" w:cs="Times New Roman"/>
        </w:rPr>
      </w:pPr>
      <w:r w:rsidRPr="001800DD">
        <w:rPr>
          <w:rFonts w:eastAsia="Times New Roman" w:cs="Times New Roman"/>
        </w:rPr>
        <w:lastRenderedPageBreak/>
        <w:t>Withers, K. (2002). Shorebird use of coastal wetland and barrier island habitat in the Gulf of Mexico. The</w:t>
      </w:r>
      <w:r w:rsidR="00C5524F">
        <w:rPr>
          <w:rFonts w:eastAsia="Times New Roman" w:cs="Times New Roman"/>
        </w:rPr>
        <w:t xml:space="preserve"> </w:t>
      </w:r>
      <w:r w:rsidRPr="001800DD">
        <w:rPr>
          <w:rFonts w:eastAsia="Times New Roman" w:cs="Times New Roman"/>
        </w:rPr>
        <w:t>Scientific</w:t>
      </w:r>
      <w:r w:rsidR="00C5524F">
        <w:rPr>
          <w:rFonts w:eastAsia="Times New Roman" w:cs="Times New Roman"/>
        </w:rPr>
        <w:t xml:space="preserve"> </w:t>
      </w:r>
      <w:r w:rsidRPr="001800DD">
        <w:rPr>
          <w:rFonts w:eastAsia="Times New Roman" w:cs="Times New Roman"/>
        </w:rPr>
        <w:t>World</w:t>
      </w:r>
      <w:r w:rsidR="00C5524F">
        <w:rPr>
          <w:rFonts w:eastAsia="Times New Roman" w:cs="Times New Roman"/>
        </w:rPr>
        <w:t xml:space="preserve"> </w:t>
      </w:r>
      <w:r w:rsidRPr="001800DD">
        <w:rPr>
          <w:rFonts w:eastAsia="Times New Roman" w:cs="Times New Roman"/>
        </w:rPr>
        <w:t>Journal, 2, 514–536. https://doi.org/10.1100/tsw.2002.112</w:t>
      </w:r>
    </w:p>
    <w:p w14:paraId="18DEC972" w14:textId="273281AC" w:rsidR="001800DD" w:rsidRPr="001800DD" w:rsidRDefault="001800DD" w:rsidP="001800DD">
      <w:pPr>
        <w:pStyle w:val="017ReferenceBlock"/>
        <w:rPr>
          <w:rFonts w:eastAsia="Times New Roman" w:cs="Times New Roman"/>
        </w:rPr>
      </w:pPr>
      <w:r w:rsidRPr="001800DD">
        <w:rPr>
          <w:rFonts w:eastAsia="Times New Roman" w:cs="Times New Roman"/>
        </w:rPr>
        <w:t xml:space="preserve">Wright, E. E., Hine, A. C., Goodbred, S. L., &amp; Locker, S. D. (2005). The Effect of Sea-Level and Climate Change on the Development of a Mixed Siliciclastic-Carbonate, Deltaic Coastline: Suwannee River, Florida, U.S.A. Journal of Sedimentary Research, 75(4), 621–635. https://doi.org/10.2110/jsr.2005.051 </w:t>
      </w:r>
    </w:p>
    <w:p w14:paraId="35E2E319" w14:textId="093090DF" w:rsidR="001800DD" w:rsidRPr="001800DD" w:rsidRDefault="001800DD" w:rsidP="001800DD">
      <w:pPr>
        <w:pStyle w:val="017ReferenceBlock"/>
        <w:rPr>
          <w:rFonts w:eastAsia="Times New Roman" w:cs="Times New Roman"/>
        </w:rPr>
      </w:pPr>
      <w:r w:rsidRPr="001800DD">
        <w:rPr>
          <w:rFonts w:eastAsia="Times New Roman" w:cs="Times New Roman"/>
        </w:rPr>
        <w:t>Yenni, G. M., Christensen, E. M., Bledsoe, E. K., Supp, S. R., Diaz, R. M., White, E. P., &amp; Morgan Ernest, S. K. (2018). Developing a modern data workflow for living data. https://doi.org/10.1101/344804</w:t>
      </w:r>
    </w:p>
    <w:p w14:paraId="5C2F07E7" w14:textId="52CF440F" w:rsidR="001800DD" w:rsidRPr="001800DD" w:rsidRDefault="001800DD" w:rsidP="001800DD">
      <w:pPr>
        <w:pStyle w:val="017ReferenceBlock"/>
        <w:rPr>
          <w:rFonts w:eastAsia="Times New Roman" w:cs="Times New Roman"/>
        </w:rPr>
      </w:pPr>
      <w:r w:rsidRPr="001800DD">
        <w:rPr>
          <w:rFonts w:eastAsia="Times New Roman" w:cs="Times New Roman"/>
        </w:rPr>
        <w:t>Yu, K., Hu, C., Muller-Karger, F. E., Lu, D., &amp; Soto, I. (2011). Shoreline changes in west-central Florida between 1987 and 2008 from Landsat observations. International Journal of Remote Sensing, 32(23), 8299–8313. https://doi.org/10.1080/01431161.2010.535045</w:t>
      </w:r>
    </w:p>
    <w:p w14:paraId="134F103F" w14:textId="1BCC27E2" w:rsidR="001800DD" w:rsidRPr="001800DD" w:rsidRDefault="001800DD" w:rsidP="001800DD">
      <w:pPr>
        <w:pStyle w:val="017ReferenceBlock"/>
        <w:rPr>
          <w:rFonts w:eastAsia="Times New Roman" w:cs="Times New Roman"/>
        </w:rPr>
      </w:pPr>
      <w:r w:rsidRPr="001800DD">
        <w:rPr>
          <w:rFonts w:eastAsia="Times New Roman" w:cs="Times New Roman"/>
        </w:rPr>
        <w:t>Zedler, J. B. (2017). What’s New in Adaptive Management and Restoration of Coasts and Estuaries? Estuaries and Coasts, 40(1). https://doi.org/10.1007/s12237-016-0162-5</w:t>
      </w:r>
    </w:p>
    <w:p w14:paraId="4745D960" w14:textId="286C726A" w:rsidR="00B9580A" w:rsidRPr="000C7019" w:rsidRDefault="001800DD" w:rsidP="001800DD">
      <w:pPr>
        <w:pStyle w:val="017ReferenceBlock"/>
      </w:pPr>
      <w:r w:rsidRPr="001800DD">
        <w:rPr>
          <w:rFonts w:eastAsia="Times New Roman" w:cs="Times New Roman"/>
        </w:rPr>
        <w:t xml:space="preserve">Zhang, K., Douglas, B. C., &amp; Leatherman, S. P. (2004). </w:t>
      </w:r>
      <w:r w:rsidR="00306490" w:rsidRPr="001800DD">
        <w:rPr>
          <w:rFonts w:eastAsia="Times New Roman" w:cs="Times New Roman"/>
        </w:rPr>
        <w:t>Global Warming And Coastal Erosion</w:t>
      </w:r>
      <w:r w:rsidRPr="001800DD">
        <w:rPr>
          <w:rFonts w:eastAsia="Times New Roman" w:cs="Times New Roman"/>
        </w:rPr>
        <w:t>. www.ipcc.ch</w:t>
      </w:r>
      <w:r w:rsidR="00B9580A" w:rsidRPr="000C7019">
        <w:t>.</w:t>
      </w:r>
    </w:p>
    <w:p w14:paraId="5DB12040" w14:textId="77777777" w:rsidR="00814D88" w:rsidRDefault="00814D88" w:rsidP="00EE7390">
      <w:pPr>
        <w:pStyle w:val="006BodyText"/>
      </w:pPr>
    </w:p>
    <w:p w14:paraId="6F2F120F" w14:textId="77777777" w:rsidR="00814D88" w:rsidRPr="00814D88" w:rsidRDefault="00814D88" w:rsidP="00EE7390">
      <w:pPr>
        <w:pStyle w:val="006BodyText"/>
        <w:sectPr w:rsidR="00814D88" w:rsidRPr="00814D88" w:rsidSect="009C588B">
          <w:footnotePr>
            <w:numRestart w:val="eachSect"/>
          </w:footnotePr>
          <w:pgSz w:w="12240" w:h="15840"/>
          <w:pgMar w:top="1440" w:right="1440" w:bottom="1440" w:left="1440" w:header="720" w:footer="720" w:gutter="0"/>
          <w:cols w:space="720"/>
          <w:docGrid w:linePitch="360"/>
        </w:sectPr>
      </w:pPr>
    </w:p>
    <w:p w14:paraId="7BD4CF58" w14:textId="77777777" w:rsidR="001949BD" w:rsidRPr="004A1924" w:rsidRDefault="001949BD" w:rsidP="001949BD">
      <w:pPr>
        <w:pStyle w:val="002CHAPTERTITLE"/>
        <w:rPr>
          <w:rFonts w:cs="Arial"/>
        </w:rPr>
      </w:pPr>
      <w:bookmarkStart w:id="452" w:name="_Toc64018365"/>
      <w:r w:rsidRPr="004A1924">
        <w:rPr>
          <w:rFonts w:cs="Arial"/>
        </w:rPr>
        <w:lastRenderedPageBreak/>
        <w:t>BIOGRAPHICAL SKETCH</w:t>
      </w:r>
      <w:bookmarkEnd w:id="452"/>
    </w:p>
    <w:p w14:paraId="443C4D25" w14:textId="3A0A1A37" w:rsidR="000037A5" w:rsidRDefault="00FC4A88" w:rsidP="003B7670">
      <w:pPr>
        <w:pStyle w:val="006BodyText"/>
      </w:pPr>
      <w:r>
        <w:t xml:space="preserve">Melissa Moreno was born and raised in Miami, Florida. She graduated from the University of Florida with a Bachelor of Science in Wildlife Ecology and Conservation in 2017. </w:t>
      </w:r>
      <w:r w:rsidR="006F2895">
        <w:t>She</w:t>
      </w:r>
      <w:r w:rsidR="00854CDB" w:rsidRPr="00425603">
        <w:t xml:space="preserve"> </w:t>
      </w:r>
      <w:r w:rsidR="00854CDB">
        <w:t xml:space="preserve">is in her third year of Master of Science program with SNRE at the University </w:t>
      </w:r>
      <w:r w:rsidR="004F320B">
        <w:t>of</w:t>
      </w:r>
      <w:r w:rsidR="00854CDB">
        <w:t xml:space="preserve"> Florida. </w:t>
      </w:r>
      <w:r>
        <w:t>She</w:t>
      </w:r>
      <w:r w:rsidR="00854CDB">
        <w:t xml:space="preserve"> </w:t>
      </w:r>
      <w:r w:rsidR="00444659">
        <w:t>graduated from the</w:t>
      </w:r>
      <w:r w:rsidR="00854CDB" w:rsidRPr="00425603">
        <w:t xml:space="preserve"> University of Florida with a</w:t>
      </w:r>
      <w:r w:rsidR="00854CDB">
        <w:t xml:space="preserve"> Master of Science degree in Interdisciplinary Ecology</w:t>
      </w:r>
      <w:r w:rsidR="004F320B">
        <w:t>, focusing</w:t>
      </w:r>
      <w:r w:rsidR="00854CDB">
        <w:t xml:space="preserve"> on </w:t>
      </w:r>
      <w:r w:rsidR="003B7670">
        <w:t>forestry</w:t>
      </w:r>
      <w:r w:rsidR="00854CDB">
        <w:t xml:space="preserve"> and data management </w:t>
      </w:r>
      <w:r w:rsidR="00444659">
        <w:t>in 2021</w:t>
      </w:r>
      <w:r w:rsidR="00854CDB">
        <w:t>.</w:t>
      </w:r>
      <w:r>
        <w:t xml:space="preserve"> Her</w:t>
      </w:r>
      <w:r w:rsidR="00854CDB">
        <w:t xml:space="preserve"> most </w:t>
      </w:r>
      <w:r w:rsidR="004F320B">
        <w:t>significant</w:t>
      </w:r>
      <w:r w:rsidR="00854CDB">
        <w:t xml:space="preserve"> and relevant </w:t>
      </w:r>
      <w:r w:rsidR="00D7755C">
        <w:t xml:space="preserve">work </w:t>
      </w:r>
      <w:r w:rsidR="00854CDB">
        <w:t>experience is working for the Lone Cabbage Reef restoration project as a data steward.</w:t>
      </w:r>
      <w:r w:rsidR="00444659">
        <w:t xml:space="preserve"> After graduation</w:t>
      </w:r>
      <w:r w:rsidR="004F320B">
        <w:t>,</w:t>
      </w:r>
      <w:r w:rsidR="00444659">
        <w:t xml:space="preserve"> Melissa plans to take time off and enjoy artistic ventures.</w:t>
      </w:r>
    </w:p>
    <w:sectPr w:rsidR="000037A5" w:rsidSect="00E40E8D">
      <w:headerReference w:type="default" r:id="rId70"/>
      <w:footerReference w:type="default" r:id="rId71"/>
      <w:footerReference w:type="first" r:id="rId72"/>
      <w:footnotePr>
        <w:numRestart w:val="eachSect"/>
      </w:foot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4" w:author="Bill Pine" w:date="2021-04-01T17:10:00Z" w:initials="PB">
    <w:p w14:paraId="07F002E6" w14:textId="390CC353" w:rsidR="00ED3D0C" w:rsidRDefault="00ED3D0C">
      <w:pPr>
        <w:pStyle w:val="CommentText"/>
      </w:pPr>
      <w:r>
        <w:rPr>
          <w:rStyle w:val="CommentReference"/>
        </w:rPr>
        <w:annotationRef/>
      </w:r>
      <w:r>
        <w:t>Are you sure the grad school is going to allow you to use “we”?  Usually the thesis is written in first person.</w:t>
      </w:r>
    </w:p>
  </w:comment>
  <w:comment w:id="65" w:author="Bill Pine" w:date="2021-04-05T09:41:00Z" w:initials="PB">
    <w:p w14:paraId="38B1A91C" w14:textId="43657C28" w:rsidR="00ED3D0C" w:rsidRDefault="00ED3D0C">
      <w:pPr>
        <w:pStyle w:val="CommentText"/>
      </w:pPr>
      <w:r>
        <w:rPr>
          <w:rStyle w:val="CommentReference"/>
        </w:rPr>
        <w:annotationRef/>
      </w:r>
      <w:r>
        <w:t>I or we?</w:t>
      </w:r>
    </w:p>
  </w:comment>
  <w:comment w:id="183" w:author="Bill Pine" w:date="2021-04-05T14:04:00Z" w:initials="PB">
    <w:p w14:paraId="5A044308" w14:textId="1E6B4A74" w:rsidR="00ED3D0C" w:rsidRDefault="00ED3D0C">
      <w:pPr>
        <w:pStyle w:val="CommentText"/>
      </w:pPr>
      <w:r>
        <w:rPr>
          <w:rStyle w:val="CommentReference"/>
        </w:rPr>
        <w:annotationRef/>
      </w:r>
      <w:r>
        <w:t>I don’t think this is accurate. Derrick Key isn’t a spoil island, I think that is a natural island near Cedar Key. Re-read Nick’s paper, but I’ve never heard Derrick Key described as a spoil island and it certainly isn’t near the barge canal.</w:t>
      </w:r>
    </w:p>
  </w:comment>
  <w:comment w:id="264" w:author="Bill Pine" w:date="2021-04-05T15:55:00Z" w:initials="PB">
    <w:p w14:paraId="7FF9F6AF" w14:textId="6DA2A3F9" w:rsidR="00ED3D0C" w:rsidRDefault="00ED3D0C">
      <w:pPr>
        <w:pStyle w:val="CommentText"/>
      </w:pPr>
      <w:r>
        <w:rPr>
          <w:rStyle w:val="CommentReference"/>
        </w:rPr>
        <w:annotationRef/>
      </w:r>
      <w:r>
        <w:t>Required from a best practices perspective or for using the extension?</w:t>
      </w:r>
    </w:p>
  </w:comment>
  <w:comment w:id="273" w:author="Bill Pine" w:date="2021-04-05T16:03:00Z" w:initials="PB">
    <w:p w14:paraId="1B2ABC3A" w14:textId="6C24BAA3" w:rsidR="00ED3D0C" w:rsidRDefault="00ED3D0C">
      <w:pPr>
        <w:pStyle w:val="CommentText"/>
      </w:pPr>
      <w:r>
        <w:rPr>
          <w:rStyle w:val="CommentReference"/>
        </w:rPr>
        <w:annotationRef/>
      </w:r>
      <w:r>
        <w:t>Need a reference or delete this. If they data are not accurate then the regression will not be accurate.</w:t>
      </w:r>
    </w:p>
  </w:comment>
  <w:comment w:id="307" w:author="Bill Pine [2]" w:date="2021-04-11T08:04:00Z" w:initials="BP">
    <w:p w14:paraId="63F6E605" w14:textId="3EE28EBE" w:rsidR="00ED3D0C" w:rsidRDefault="00ED3D0C">
      <w:pPr>
        <w:pStyle w:val="CommentText"/>
      </w:pPr>
      <w:r>
        <w:rPr>
          <w:rStyle w:val="CommentReference"/>
        </w:rPr>
        <w:annotationRef/>
      </w:r>
      <w:r>
        <w:t xml:space="preserve">So the Kalman filter was initialized with values from the DSAS?  This reads as if it is copied from </w:t>
      </w:r>
      <w:proofErr w:type="spellStart"/>
      <w:r>
        <w:t>a users</w:t>
      </w:r>
      <w:proofErr w:type="spellEnd"/>
      <w:r>
        <w:t xml:space="preserve"> manual?</w:t>
      </w:r>
    </w:p>
  </w:comment>
  <w:comment w:id="313" w:author="Bill Pine [2]" w:date="2021-04-11T08:04:00Z" w:initials="BP">
    <w:p w14:paraId="6CF5A869" w14:textId="4727A183" w:rsidR="00ED3D0C" w:rsidRDefault="00ED3D0C">
      <w:pPr>
        <w:pStyle w:val="CommentText"/>
      </w:pPr>
      <w:r>
        <w:rPr>
          <w:rStyle w:val="CommentReference"/>
        </w:rPr>
        <w:annotationRef/>
      </w:r>
      <w:r>
        <w:t>What is it?  The Kalman filter or the DCS?</w:t>
      </w:r>
    </w:p>
  </w:comment>
  <w:comment w:id="310" w:author="Bill Pine [2]" w:date="2021-04-11T08:05:00Z" w:initials="BP">
    <w:p w14:paraId="39775CF7" w14:textId="09AF13D1" w:rsidR="00ED3D0C" w:rsidRDefault="00ED3D0C">
      <w:pPr>
        <w:pStyle w:val="CommentText"/>
      </w:pPr>
      <w:r>
        <w:rPr>
          <w:rStyle w:val="CommentReference"/>
        </w:rPr>
        <w:annotationRef/>
      </w:r>
      <w:r>
        <w:t>Is what I added correct?</w:t>
      </w:r>
    </w:p>
  </w:comment>
  <w:comment w:id="334" w:author="Bill Pine [2]" w:date="2021-04-11T08:29:00Z" w:initials="BP">
    <w:p w14:paraId="7B8EBCCF" w14:textId="4AEEEA31" w:rsidR="00896E2C" w:rsidRDefault="00896E2C">
      <w:pPr>
        <w:pStyle w:val="CommentText"/>
      </w:pPr>
      <w:r>
        <w:rPr>
          <w:rStyle w:val="CommentReference"/>
        </w:rPr>
        <w:annotationRef/>
      </w:r>
      <w:r>
        <w:t>I don’t understand this sentence.</w:t>
      </w:r>
    </w:p>
  </w:comment>
  <w:comment w:id="339" w:author="Bill Pine [2]" w:date="2021-04-11T08:47:00Z" w:initials="BP">
    <w:p w14:paraId="47B4B860" w14:textId="3C4D5410" w:rsidR="007348E0" w:rsidRDefault="007348E0">
      <w:pPr>
        <w:pStyle w:val="CommentText"/>
      </w:pPr>
      <w:r>
        <w:rPr>
          <w:rStyle w:val="CommentReference"/>
        </w:rPr>
        <w:annotationRef/>
      </w:r>
      <w:r>
        <w:t xml:space="preserve">I don’t understand this sentence.  I think it should say “Key shoreline features of Deer Island have changed based on an assessment of imagery from X to Y.  This change is apparent both from a visual </w:t>
      </w:r>
      <w:proofErr w:type="spellStart"/>
      <w:r>
        <w:t>examiniation</w:t>
      </w:r>
      <w:proofErr w:type="spellEnd"/>
      <w:r>
        <w:t xml:space="preserve"> of the images, as well as analyses using the DSAS tools in ArcView.  The rate of change estimated by the DSAS tools is about X per year, which when used as a baseline for forecasting future change suggests that within 100 years the shoreline of Deer Island will…”</w:t>
      </w:r>
    </w:p>
  </w:comment>
  <w:comment w:id="340" w:author="Bill Pine [2]" w:date="2021-04-11T08:50:00Z" w:initials="BP">
    <w:p w14:paraId="275991F6" w14:textId="67608E14" w:rsidR="007348E0" w:rsidRDefault="007348E0">
      <w:pPr>
        <w:pStyle w:val="CommentText"/>
      </w:pPr>
      <w:r>
        <w:rPr>
          <w:rStyle w:val="CommentReference"/>
        </w:rPr>
        <w:annotationRef/>
      </w:r>
      <w:r>
        <w:t>What are these rates of change?</w:t>
      </w:r>
    </w:p>
  </w:comment>
  <w:comment w:id="341" w:author="Bill Pine [2]" w:date="2021-04-11T08:51:00Z" w:initials="BP">
    <w:p w14:paraId="0A04DB62" w14:textId="00278962" w:rsidR="007348E0" w:rsidRDefault="007348E0">
      <w:pPr>
        <w:pStyle w:val="CommentText"/>
      </w:pPr>
      <w:r>
        <w:rPr>
          <w:rStyle w:val="CommentReference"/>
        </w:rPr>
        <w:annotationRef/>
      </w:r>
      <w:r>
        <w:t>This is a much better paragraph</w:t>
      </w:r>
    </w:p>
  </w:comment>
  <w:comment w:id="359" w:author="Bill Pine [2]" w:date="2021-04-11T09:18:00Z" w:initials="BP">
    <w:p w14:paraId="006BFAB5" w14:textId="730EFB03" w:rsidR="00071108" w:rsidRDefault="00071108">
      <w:pPr>
        <w:pStyle w:val="CommentText"/>
      </w:pPr>
      <w:r>
        <w:rPr>
          <w:rStyle w:val="CommentReference"/>
        </w:rPr>
        <w:annotationRef/>
      </w:r>
      <w:r>
        <w:t>Are these really two different methods? Or is one method really based on the other method?</w:t>
      </w:r>
    </w:p>
  </w:comment>
  <w:comment w:id="363" w:author="Bill Pine [2]" w:date="2021-04-11T09:29:00Z" w:initials="BP">
    <w:p w14:paraId="597F19D3" w14:textId="0031DC4D" w:rsidR="00546FF1" w:rsidRDefault="00546FF1">
      <w:pPr>
        <w:pStyle w:val="CommentText"/>
      </w:pPr>
      <w:r>
        <w:rPr>
          <w:rStyle w:val="CommentReference"/>
        </w:rPr>
        <w:annotationRef/>
      </w:r>
      <w:r>
        <w:t>I don’t understand this sentence</w:t>
      </w:r>
    </w:p>
  </w:comment>
  <w:comment w:id="389" w:author="Bill Pine [2]" w:date="2021-04-11T09:37:00Z" w:initials="BP">
    <w:p w14:paraId="0DA1D0B0" w14:textId="502F1998" w:rsidR="00B3044D" w:rsidRDefault="00B3044D">
      <w:pPr>
        <w:pStyle w:val="CommentText"/>
      </w:pPr>
      <w:r>
        <w:rPr>
          <w:rStyle w:val="CommentReference"/>
        </w:rPr>
        <w:annotationRef/>
      </w:r>
      <w:r>
        <w:t>This is an important result and one that you should make sure to emphasize</w:t>
      </w:r>
    </w:p>
  </w:comment>
  <w:comment w:id="415" w:author="Bill Pine [2]" w:date="2021-04-11T09:56:00Z" w:initials="BP">
    <w:p w14:paraId="21944D39" w14:textId="7F18D7D4" w:rsidR="007330AB" w:rsidRDefault="007330AB">
      <w:pPr>
        <w:pStyle w:val="CommentText"/>
      </w:pPr>
      <w:r>
        <w:rPr>
          <w:rStyle w:val="CommentReference"/>
        </w:rPr>
        <w:annotationRef/>
      </w:r>
      <w:r>
        <w:t>I don’t think this is error, but this is a possible source of uncertainty.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7F002E6" w15:done="1"/>
  <w15:commentEx w15:paraId="38B1A91C" w15:done="1"/>
  <w15:commentEx w15:paraId="5A044308" w15:done="0"/>
  <w15:commentEx w15:paraId="7FF9F6AF" w15:done="0"/>
  <w15:commentEx w15:paraId="1B2ABC3A" w15:done="0"/>
  <w15:commentEx w15:paraId="63F6E605" w15:done="0"/>
  <w15:commentEx w15:paraId="6CF5A869" w15:done="0"/>
  <w15:commentEx w15:paraId="39775CF7" w15:done="0"/>
  <w15:commentEx w15:paraId="7B8EBCCF" w15:done="0"/>
  <w15:commentEx w15:paraId="47B4B860" w15:done="0"/>
  <w15:commentEx w15:paraId="275991F6" w15:done="0"/>
  <w15:commentEx w15:paraId="0A04DB62" w15:done="0"/>
  <w15:commentEx w15:paraId="006BFAB5" w15:done="0"/>
  <w15:commentEx w15:paraId="597F19D3" w15:done="0"/>
  <w15:commentEx w15:paraId="0DA1D0B0" w15:done="0"/>
  <w15:commentEx w15:paraId="21944D3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07D1D" w16cex:dateUtc="2021-04-01T21:10:00Z"/>
  <w16cex:commentExtensible w16cex:durableId="241559C2" w16cex:dateUtc="2021-04-05T13:41:00Z"/>
  <w16cex:commentExtensible w16cex:durableId="2415977C" w16cex:dateUtc="2021-04-05T18:04:00Z"/>
  <w16cex:commentExtensible w16cex:durableId="2415B175" w16cex:dateUtc="2021-04-05T19:55:00Z"/>
  <w16cex:commentExtensible w16cex:durableId="2415B356" w16cex:dateUtc="2021-04-05T20: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7F002E6" w16cid:durableId="24107D1D"/>
  <w16cid:commentId w16cid:paraId="38B1A91C" w16cid:durableId="241559C2"/>
  <w16cid:commentId w16cid:paraId="5A044308" w16cid:durableId="2415977C"/>
  <w16cid:commentId w16cid:paraId="7FF9F6AF" w16cid:durableId="2415B175"/>
  <w16cid:commentId w16cid:paraId="1B2ABC3A" w16cid:durableId="2415B356"/>
  <w16cid:commentId w16cid:paraId="63F6E605" w16cid:durableId="242A930B"/>
  <w16cid:commentId w16cid:paraId="6CF5A869" w16cid:durableId="242A930C"/>
  <w16cid:commentId w16cid:paraId="39775CF7" w16cid:durableId="242A930D"/>
  <w16cid:commentId w16cid:paraId="7B8EBCCF" w16cid:durableId="242A930E"/>
  <w16cid:commentId w16cid:paraId="47B4B860" w16cid:durableId="242A930F"/>
  <w16cid:commentId w16cid:paraId="275991F6" w16cid:durableId="242A9310"/>
  <w16cid:commentId w16cid:paraId="0A04DB62" w16cid:durableId="242A9311"/>
  <w16cid:commentId w16cid:paraId="006BFAB5" w16cid:durableId="242A9312"/>
  <w16cid:commentId w16cid:paraId="597F19D3" w16cid:durableId="242A9313"/>
  <w16cid:commentId w16cid:paraId="0DA1D0B0" w16cid:durableId="242A9314"/>
  <w16cid:commentId w16cid:paraId="21944D39" w16cid:durableId="242A93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48437B" w14:textId="77777777" w:rsidR="00990DA2" w:rsidRDefault="00990DA2">
      <w:r>
        <w:separator/>
      </w:r>
    </w:p>
  </w:endnote>
  <w:endnote w:type="continuationSeparator" w:id="0">
    <w:p w14:paraId="55EDD4F9" w14:textId="77777777" w:rsidR="00990DA2" w:rsidRDefault="00990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4D31D" w14:textId="77777777" w:rsidR="00ED3D0C" w:rsidRDefault="00ED3D0C"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23C5AB" w14:textId="77777777" w:rsidR="00ED3D0C" w:rsidRDefault="00ED3D0C" w:rsidP="0040782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F5002" w14:textId="77777777" w:rsidR="00ED3D0C" w:rsidRDefault="00ED3D0C">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7217799"/>
      <w:docPartObj>
        <w:docPartGallery w:val="Page Numbers (Bottom of Page)"/>
        <w:docPartUnique/>
      </w:docPartObj>
    </w:sdtPr>
    <w:sdtEndPr>
      <w:rPr>
        <w:noProof/>
      </w:rPr>
    </w:sdtEndPr>
    <w:sdtContent>
      <w:p w14:paraId="15D12408" w14:textId="0D7563D3" w:rsidR="00ED3D0C" w:rsidRDefault="00ED3D0C">
        <w:pPr>
          <w:pStyle w:val="Footer"/>
          <w:jc w:val="center"/>
        </w:pPr>
        <w:r>
          <w:fldChar w:fldCharType="begin"/>
        </w:r>
        <w:r>
          <w:instrText xml:space="preserve"> PAGE   \* MERGEFORMAT </w:instrText>
        </w:r>
        <w:r>
          <w:fldChar w:fldCharType="separate"/>
        </w:r>
        <w:r w:rsidR="00B43311">
          <w:rPr>
            <w:noProof/>
          </w:rPr>
          <w:t>87</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8112B" w14:textId="26BCE16A" w:rsidR="00ED3D0C" w:rsidRDefault="00ED3D0C">
    <w:pPr>
      <w:pStyle w:val="Footer"/>
      <w:jc w:val="center"/>
    </w:pPr>
    <w:r>
      <w:fldChar w:fldCharType="begin"/>
    </w:r>
    <w:r>
      <w:instrText xml:space="preserve"> PAGE   \* MERGEFORMAT </w:instrText>
    </w:r>
    <w:r>
      <w:fldChar w:fldCharType="separate"/>
    </w:r>
    <w:r w:rsidR="00B43311">
      <w:rPr>
        <w:noProof/>
      </w:rPr>
      <w:t>91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86D2B" w14:textId="2D7C1CE1" w:rsidR="00ED3D0C" w:rsidRPr="009C588B" w:rsidRDefault="00ED3D0C" w:rsidP="00303058">
    <w:pPr>
      <w:pStyle w:val="Footer"/>
      <w:jc w:val="center"/>
    </w:pPr>
    <w:r>
      <w:fldChar w:fldCharType="begin"/>
    </w:r>
    <w:r>
      <w:instrText xml:space="preserve"> PAGE   \* MERGEFORMAT </w:instrText>
    </w:r>
    <w:r>
      <w:fldChar w:fldCharType="separate"/>
    </w:r>
    <w:r w:rsidR="00B43311">
      <w:rPr>
        <w:noProof/>
      </w:rPr>
      <w:t>98</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A8D9D" w14:textId="77777777" w:rsidR="00ED3D0C" w:rsidRDefault="00ED3D0C">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168557" w14:textId="77777777" w:rsidR="00990DA2" w:rsidRDefault="00990DA2">
      <w:r>
        <w:separator/>
      </w:r>
    </w:p>
  </w:footnote>
  <w:footnote w:type="continuationSeparator" w:id="0">
    <w:p w14:paraId="1C3FB751" w14:textId="77777777" w:rsidR="00990DA2" w:rsidRDefault="00990D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3C0F4" w14:textId="77777777" w:rsidR="00ED3D0C" w:rsidRDefault="00ED3D0C">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714ED" w14:textId="77777777" w:rsidR="00ED3D0C" w:rsidRDefault="00ED3D0C">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C220F" w14:textId="77777777" w:rsidR="00ED3D0C" w:rsidRDefault="00ED3D0C">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9EE062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178C61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3EAA4CA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0AC8E2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1FECEC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5BAC58B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D9A72B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1ADAF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7B32965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6365DCC"/>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2"/>
  </w:num>
  <w:num w:numId="2">
    <w:abstractNumId w:val="10"/>
  </w:num>
  <w:num w:numId="3">
    <w:abstractNumId w:val="11"/>
  </w:num>
  <w:num w:numId="4">
    <w:abstractNumId w:val="13"/>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Bill Pine">
    <w15:presenceInfo w15:providerId="AD" w15:userId="S::billpine@ufl.edu::484b8fee-3ec8-492f-a4e1-64cc3716f77d"/>
  </w15:person>
  <w15:person w15:author="Bill Pine [2]">
    <w15:presenceInfo w15:providerId="None" w15:userId="Bill Pine"/>
  </w15:person>
  <w15:person w15:author="Pine, Bill">
    <w15:presenceInfo w15:providerId="AD" w15:userId="S::billpine@ufl.edu::484b8fee-3ec8-492f-a4e1-64cc3716f7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hideSpellingErrors/>
  <w:hideGrammaticalErrors/>
  <w:proofState w:spelling="clean" w:grammar="clean"/>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trackRevisions/>
  <w:defaultTabStop w:val="792"/>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bA0tDQGAiMLSxMzYyUdpeDU4uLM/DyQAotaAKz3PtksAAAA"/>
  </w:docVars>
  <w:rsids>
    <w:rsidRoot w:val="001949BD"/>
    <w:rsid w:val="00000382"/>
    <w:rsid w:val="000021FB"/>
    <w:rsid w:val="000030AE"/>
    <w:rsid w:val="000037A5"/>
    <w:rsid w:val="00003E5F"/>
    <w:rsid w:val="00007DA7"/>
    <w:rsid w:val="00013EC3"/>
    <w:rsid w:val="00015E37"/>
    <w:rsid w:val="000163F8"/>
    <w:rsid w:val="00016EEB"/>
    <w:rsid w:val="00017777"/>
    <w:rsid w:val="00017799"/>
    <w:rsid w:val="00017E7C"/>
    <w:rsid w:val="000202B1"/>
    <w:rsid w:val="000228A3"/>
    <w:rsid w:val="00022D9E"/>
    <w:rsid w:val="00023E77"/>
    <w:rsid w:val="000249BF"/>
    <w:rsid w:val="00024AE2"/>
    <w:rsid w:val="00024C17"/>
    <w:rsid w:val="00025429"/>
    <w:rsid w:val="0002594B"/>
    <w:rsid w:val="00026D95"/>
    <w:rsid w:val="000315FA"/>
    <w:rsid w:val="00031EBD"/>
    <w:rsid w:val="00033B99"/>
    <w:rsid w:val="00033F39"/>
    <w:rsid w:val="00035946"/>
    <w:rsid w:val="00035D64"/>
    <w:rsid w:val="0004395E"/>
    <w:rsid w:val="00044F94"/>
    <w:rsid w:val="00045DBA"/>
    <w:rsid w:val="00046535"/>
    <w:rsid w:val="00047605"/>
    <w:rsid w:val="00047F55"/>
    <w:rsid w:val="00050299"/>
    <w:rsid w:val="000506BA"/>
    <w:rsid w:val="00051A40"/>
    <w:rsid w:val="00051AD7"/>
    <w:rsid w:val="0005255B"/>
    <w:rsid w:val="0005344C"/>
    <w:rsid w:val="00053A01"/>
    <w:rsid w:val="00055920"/>
    <w:rsid w:val="00055FAC"/>
    <w:rsid w:val="000571C2"/>
    <w:rsid w:val="00057A55"/>
    <w:rsid w:val="0006004C"/>
    <w:rsid w:val="00061A43"/>
    <w:rsid w:val="00061DD8"/>
    <w:rsid w:val="00063A92"/>
    <w:rsid w:val="00064241"/>
    <w:rsid w:val="00065111"/>
    <w:rsid w:val="000666C4"/>
    <w:rsid w:val="000705A2"/>
    <w:rsid w:val="00071108"/>
    <w:rsid w:val="00071A99"/>
    <w:rsid w:val="00072F99"/>
    <w:rsid w:val="0007437C"/>
    <w:rsid w:val="00074F33"/>
    <w:rsid w:val="00076887"/>
    <w:rsid w:val="00076EF8"/>
    <w:rsid w:val="000805BD"/>
    <w:rsid w:val="0008135D"/>
    <w:rsid w:val="000819EC"/>
    <w:rsid w:val="00082323"/>
    <w:rsid w:val="00083C1C"/>
    <w:rsid w:val="00085B52"/>
    <w:rsid w:val="00093FA8"/>
    <w:rsid w:val="000960AC"/>
    <w:rsid w:val="00097608"/>
    <w:rsid w:val="000A0A37"/>
    <w:rsid w:val="000A0E95"/>
    <w:rsid w:val="000A28F5"/>
    <w:rsid w:val="000A3B01"/>
    <w:rsid w:val="000A5BD7"/>
    <w:rsid w:val="000A668B"/>
    <w:rsid w:val="000A6849"/>
    <w:rsid w:val="000A6E13"/>
    <w:rsid w:val="000A783D"/>
    <w:rsid w:val="000B0581"/>
    <w:rsid w:val="000B13C6"/>
    <w:rsid w:val="000B1B8D"/>
    <w:rsid w:val="000B1DDF"/>
    <w:rsid w:val="000B3744"/>
    <w:rsid w:val="000B3753"/>
    <w:rsid w:val="000B3A88"/>
    <w:rsid w:val="000B4273"/>
    <w:rsid w:val="000B4957"/>
    <w:rsid w:val="000B4E7F"/>
    <w:rsid w:val="000B5AFF"/>
    <w:rsid w:val="000C20A4"/>
    <w:rsid w:val="000C2280"/>
    <w:rsid w:val="000C33D9"/>
    <w:rsid w:val="000C5B59"/>
    <w:rsid w:val="000D017B"/>
    <w:rsid w:val="000D16FE"/>
    <w:rsid w:val="000D1AA7"/>
    <w:rsid w:val="000D2D4B"/>
    <w:rsid w:val="000D34AB"/>
    <w:rsid w:val="000D73B7"/>
    <w:rsid w:val="000D78FB"/>
    <w:rsid w:val="000E00AA"/>
    <w:rsid w:val="000E0545"/>
    <w:rsid w:val="000E1262"/>
    <w:rsid w:val="000E2782"/>
    <w:rsid w:val="000E330F"/>
    <w:rsid w:val="000E33AA"/>
    <w:rsid w:val="000E384F"/>
    <w:rsid w:val="000E444B"/>
    <w:rsid w:val="000E6298"/>
    <w:rsid w:val="000E69A8"/>
    <w:rsid w:val="000E6FE8"/>
    <w:rsid w:val="000F1EAD"/>
    <w:rsid w:val="00101C36"/>
    <w:rsid w:val="0010261E"/>
    <w:rsid w:val="00104FCF"/>
    <w:rsid w:val="00105930"/>
    <w:rsid w:val="00105E43"/>
    <w:rsid w:val="00107CF5"/>
    <w:rsid w:val="00110E1E"/>
    <w:rsid w:val="00111F5B"/>
    <w:rsid w:val="001123E6"/>
    <w:rsid w:val="0011310C"/>
    <w:rsid w:val="00114B81"/>
    <w:rsid w:val="00115A68"/>
    <w:rsid w:val="00117132"/>
    <w:rsid w:val="00117F1B"/>
    <w:rsid w:val="00122E99"/>
    <w:rsid w:val="001269F3"/>
    <w:rsid w:val="00130493"/>
    <w:rsid w:val="0013068A"/>
    <w:rsid w:val="001317C9"/>
    <w:rsid w:val="00131C63"/>
    <w:rsid w:val="00133FBA"/>
    <w:rsid w:val="0013519A"/>
    <w:rsid w:val="00135E95"/>
    <w:rsid w:val="0013626D"/>
    <w:rsid w:val="00136899"/>
    <w:rsid w:val="001379E0"/>
    <w:rsid w:val="00137C41"/>
    <w:rsid w:val="0014048F"/>
    <w:rsid w:val="001407CB"/>
    <w:rsid w:val="00140B14"/>
    <w:rsid w:val="00141083"/>
    <w:rsid w:val="0014220C"/>
    <w:rsid w:val="00142211"/>
    <w:rsid w:val="001437D3"/>
    <w:rsid w:val="00144F1C"/>
    <w:rsid w:val="00146564"/>
    <w:rsid w:val="00146F72"/>
    <w:rsid w:val="00146FDC"/>
    <w:rsid w:val="001471A3"/>
    <w:rsid w:val="001477BF"/>
    <w:rsid w:val="00150600"/>
    <w:rsid w:val="001535BD"/>
    <w:rsid w:val="0015456B"/>
    <w:rsid w:val="00160E7A"/>
    <w:rsid w:val="001622E1"/>
    <w:rsid w:val="00162EEB"/>
    <w:rsid w:val="001645E7"/>
    <w:rsid w:val="00164BE0"/>
    <w:rsid w:val="00164CE5"/>
    <w:rsid w:val="00165E36"/>
    <w:rsid w:val="00166A92"/>
    <w:rsid w:val="00167A4F"/>
    <w:rsid w:val="00167D4D"/>
    <w:rsid w:val="00167E53"/>
    <w:rsid w:val="001709DC"/>
    <w:rsid w:val="00172431"/>
    <w:rsid w:val="00172763"/>
    <w:rsid w:val="00174A6E"/>
    <w:rsid w:val="001752ED"/>
    <w:rsid w:val="00175580"/>
    <w:rsid w:val="00175E78"/>
    <w:rsid w:val="001800DD"/>
    <w:rsid w:val="001802E1"/>
    <w:rsid w:val="00180607"/>
    <w:rsid w:val="00180A8A"/>
    <w:rsid w:val="0018221F"/>
    <w:rsid w:val="001847DE"/>
    <w:rsid w:val="0018530B"/>
    <w:rsid w:val="00185BB6"/>
    <w:rsid w:val="001921E5"/>
    <w:rsid w:val="00192B3E"/>
    <w:rsid w:val="001949BD"/>
    <w:rsid w:val="00194F04"/>
    <w:rsid w:val="0019652F"/>
    <w:rsid w:val="00196902"/>
    <w:rsid w:val="00196CD4"/>
    <w:rsid w:val="001A19B3"/>
    <w:rsid w:val="001A1FF0"/>
    <w:rsid w:val="001A23EF"/>
    <w:rsid w:val="001A3E1A"/>
    <w:rsid w:val="001A4387"/>
    <w:rsid w:val="001A6EEB"/>
    <w:rsid w:val="001A798F"/>
    <w:rsid w:val="001B073D"/>
    <w:rsid w:val="001B093B"/>
    <w:rsid w:val="001B1251"/>
    <w:rsid w:val="001B260C"/>
    <w:rsid w:val="001B2FB8"/>
    <w:rsid w:val="001B3F87"/>
    <w:rsid w:val="001B616D"/>
    <w:rsid w:val="001C1E01"/>
    <w:rsid w:val="001C43A4"/>
    <w:rsid w:val="001C47B7"/>
    <w:rsid w:val="001C4842"/>
    <w:rsid w:val="001C686E"/>
    <w:rsid w:val="001C69D5"/>
    <w:rsid w:val="001C6DD5"/>
    <w:rsid w:val="001C7925"/>
    <w:rsid w:val="001D1941"/>
    <w:rsid w:val="001D1AB4"/>
    <w:rsid w:val="001D20D1"/>
    <w:rsid w:val="001D3016"/>
    <w:rsid w:val="001D3D62"/>
    <w:rsid w:val="001D47B9"/>
    <w:rsid w:val="001E002B"/>
    <w:rsid w:val="001E0297"/>
    <w:rsid w:val="001E7468"/>
    <w:rsid w:val="001E79ED"/>
    <w:rsid w:val="001E7FA5"/>
    <w:rsid w:val="001F00AF"/>
    <w:rsid w:val="001F1886"/>
    <w:rsid w:val="001F2B61"/>
    <w:rsid w:val="001F3EB9"/>
    <w:rsid w:val="001F407A"/>
    <w:rsid w:val="001F4520"/>
    <w:rsid w:val="001F6525"/>
    <w:rsid w:val="001F775F"/>
    <w:rsid w:val="00201771"/>
    <w:rsid w:val="002023A7"/>
    <w:rsid w:val="0020283D"/>
    <w:rsid w:val="002069B5"/>
    <w:rsid w:val="00214288"/>
    <w:rsid w:val="0021598D"/>
    <w:rsid w:val="00215E6B"/>
    <w:rsid w:val="002164DE"/>
    <w:rsid w:val="00216A91"/>
    <w:rsid w:val="00217123"/>
    <w:rsid w:val="00221E65"/>
    <w:rsid w:val="002224E3"/>
    <w:rsid w:val="00223DA8"/>
    <w:rsid w:val="00224D9B"/>
    <w:rsid w:val="00225A7B"/>
    <w:rsid w:val="00225AEE"/>
    <w:rsid w:val="00225CB2"/>
    <w:rsid w:val="002269BB"/>
    <w:rsid w:val="0023122F"/>
    <w:rsid w:val="002315C0"/>
    <w:rsid w:val="00231A8B"/>
    <w:rsid w:val="002355E3"/>
    <w:rsid w:val="002366F0"/>
    <w:rsid w:val="002376D4"/>
    <w:rsid w:val="00240A6C"/>
    <w:rsid w:val="0024192B"/>
    <w:rsid w:val="00241D19"/>
    <w:rsid w:val="002420C0"/>
    <w:rsid w:val="00243E36"/>
    <w:rsid w:val="00245608"/>
    <w:rsid w:val="00247191"/>
    <w:rsid w:val="0025011C"/>
    <w:rsid w:val="00253073"/>
    <w:rsid w:val="00254121"/>
    <w:rsid w:val="00257414"/>
    <w:rsid w:val="00260464"/>
    <w:rsid w:val="00260CE9"/>
    <w:rsid w:val="0026472E"/>
    <w:rsid w:val="002647E1"/>
    <w:rsid w:val="00264915"/>
    <w:rsid w:val="00264AA9"/>
    <w:rsid w:val="00264F8F"/>
    <w:rsid w:val="0026766A"/>
    <w:rsid w:val="002679B7"/>
    <w:rsid w:val="00271D49"/>
    <w:rsid w:val="0027246A"/>
    <w:rsid w:val="00275F09"/>
    <w:rsid w:val="00276572"/>
    <w:rsid w:val="002770CD"/>
    <w:rsid w:val="002846D1"/>
    <w:rsid w:val="00286E18"/>
    <w:rsid w:val="00287170"/>
    <w:rsid w:val="002877D2"/>
    <w:rsid w:val="00290604"/>
    <w:rsid w:val="0029328C"/>
    <w:rsid w:val="00293FEA"/>
    <w:rsid w:val="0029594D"/>
    <w:rsid w:val="00297AC0"/>
    <w:rsid w:val="002A3E9D"/>
    <w:rsid w:val="002A5095"/>
    <w:rsid w:val="002B03C0"/>
    <w:rsid w:val="002B0784"/>
    <w:rsid w:val="002B0E12"/>
    <w:rsid w:val="002B18D1"/>
    <w:rsid w:val="002B26D2"/>
    <w:rsid w:val="002B2C68"/>
    <w:rsid w:val="002B2FE1"/>
    <w:rsid w:val="002B3592"/>
    <w:rsid w:val="002B5E41"/>
    <w:rsid w:val="002B61A5"/>
    <w:rsid w:val="002B7309"/>
    <w:rsid w:val="002B7624"/>
    <w:rsid w:val="002C1221"/>
    <w:rsid w:val="002C1F18"/>
    <w:rsid w:val="002C4B2D"/>
    <w:rsid w:val="002C5A41"/>
    <w:rsid w:val="002C6E67"/>
    <w:rsid w:val="002C7D8A"/>
    <w:rsid w:val="002D011D"/>
    <w:rsid w:val="002D0553"/>
    <w:rsid w:val="002D199B"/>
    <w:rsid w:val="002D3B7E"/>
    <w:rsid w:val="002D4BAD"/>
    <w:rsid w:val="002D51ED"/>
    <w:rsid w:val="002D5E2E"/>
    <w:rsid w:val="002D6611"/>
    <w:rsid w:val="002D703A"/>
    <w:rsid w:val="002E1546"/>
    <w:rsid w:val="002E47F5"/>
    <w:rsid w:val="002E765B"/>
    <w:rsid w:val="002F07A0"/>
    <w:rsid w:val="002F0B1C"/>
    <w:rsid w:val="002F0E10"/>
    <w:rsid w:val="002F1441"/>
    <w:rsid w:val="002F2380"/>
    <w:rsid w:val="002F264F"/>
    <w:rsid w:val="002F3013"/>
    <w:rsid w:val="002F4BA0"/>
    <w:rsid w:val="002F51AF"/>
    <w:rsid w:val="002F76F1"/>
    <w:rsid w:val="002F7CD8"/>
    <w:rsid w:val="002F7F8D"/>
    <w:rsid w:val="00302166"/>
    <w:rsid w:val="00303058"/>
    <w:rsid w:val="003034A9"/>
    <w:rsid w:val="00303A31"/>
    <w:rsid w:val="003047DA"/>
    <w:rsid w:val="00304979"/>
    <w:rsid w:val="00305D7F"/>
    <w:rsid w:val="00306490"/>
    <w:rsid w:val="00307B03"/>
    <w:rsid w:val="00307F96"/>
    <w:rsid w:val="00310861"/>
    <w:rsid w:val="00311645"/>
    <w:rsid w:val="003116D4"/>
    <w:rsid w:val="00312BBC"/>
    <w:rsid w:val="00313011"/>
    <w:rsid w:val="00313524"/>
    <w:rsid w:val="00313F8D"/>
    <w:rsid w:val="00314951"/>
    <w:rsid w:val="0031536B"/>
    <w:rsid w:val="00315DC6"/>
    <w:rsid w:val="00316807"/>
    <w:rsid w:val="0031752F"/>
    <w:rsid w:val="00317A83"/>
    <w:rsid w:val="003261F5"/>
    <w:rsid w:val="00327ABB"/>
    <w:rsid w:val="00327B67"/>
    <w:rsid w:val="00327FD8"/>
    <w:rsid w:val="003305C8"/>
    <w:rsid w:val="0033062E"/>
    <w:rsid w:val="0033248B"/>
    <w:rsid w:val="0033783A"/>
    <w:rsid w:val="003414DE"/>
    <w:rsid w:val="00343EE8"/>
    <w:rsid w:val="0035198E"/>
    <w:rsid w:val="00352F80"/>
    <w:rsid w:val="00357C64"/>
    <w:rsid w:val="003607E1"/>
    <w:rsid w:val="003610A0"/>
    <w:rsid w:val="00361E9B"/>
    <w:rsid w:val="003631F0"/>
    <w:rsid w:val="003638C8"/>
    <w:rsid w:val="00364399"/>
    <w:rsid w:val="00365468"/>
    <w:rsid w:val="00365D08"/>
    <w:rsid w:val="003661F5"/>
    <w:rsid w:val="00367124"/>
    <w:rsid w:val="0037053D"/>
    <w:rsid w:val="00370C78"/>
    <w:rsid w:val="003710B2"/>
    <w:rsid w:val="003719D3"/>
    <w:rsid w:val="00374AB0"/>
    <w:rsid w:val="003754A8"/>
    <w:rsid w:val="00376A40"/>
    <w:rsid w:val="003808E7"/>
    <w:rsid w:val="00380ABF"/>
    <w:rsid w:val="003824DB"/>
    <w:rsid w:val="00385A95"/>
    <w:rsid w:val="00385B7C"/>
    <w:rsid w:val="00387140"/>
    <w:rsid w:val="0039237A"/>
    <w:rsid w:val="00393550"/>
    <w:rsid w:val="00393DD6"/>
    <w:rsid w:val="00394027"/>
    <w:rsid w:val="00397459"/>
    <w:rsid w:val="00397ACC"/>
    <w:rsid w:val="003A38EB"/>
    <w:rsid w:val="003A676E"/>
    <w:rsid w:val="003A6F3E"/>
    <w:rsid w:val="003A79CA"/>
    <w:rsid w:val="003B4E13"/>
    <w:rsid w:val="003B55D8"/>
    <w:rsid w:val="003B6597"/>
    <w:rsid w:val="003B7670"/>
    <w:rsid w:val="003B7E41"/>
    <w:rsid w:val="003C0897"/>
    <w:rsid w:val="003C0B73"/>
    <w:rsid w:val="003C0B76"/>
    <w:rsid w:val="003C16D9"/>
    <w:rsid w:val="003C1780"/>
    <w:rsid w:val="003C1787"/>
    <w:rsid w:val="003C4438"/>
    <w:rsid w:val="003C5B05"/>
    <w:rsid w:val="003C638E"/>
    <w:rsid w:val="003D31C9"/>
    <w:rsid w:val="003D333B"/>
    <w:rsid w:val="003D6359"/>
    <w:rsid w:val="003E145D"/>
    <w:rsid w:val="003E20A2"/>
    <w:rsid w:val="003E241D"/>
    <w:rsid w:val="003E40AC"/>
    <w:rsid w:val="003E7F7E"/>
    <w:rsid w:val="003F036F"/>
    <w:rsid w:val="003F07CF"/>
    <w:rsid w:val="003F121A"/>
    <w:rsid w:val="003F17DC"/>
    <w:rsid w:val="003F3CFC"/>
    <w:rsid w:val="003F47AC"/>
    <w:rsid w:val="003F5018"/>
    <w:rsid w:val="003F5807"/>
    <w:rsid w:val="003F6D2E"/>
    <w:rsid w:val="003F7017"/>
    <w:rsid w:val="00400CC7"/>
    <w:rsid w:val="00401799"/>
    <w:rsid w:val="004033BE"/>
    <w:rsid w:val="0040486C"/>
    <w:rsid w:val="00406BF6"/>
    <w:rsid w:val="00407823"/>
    <w:rsid w:val="00410764"/>
    <w:rsid w:val="00410769"/>
    <w:rsid w:val="00413C87"/>
    <w:rsid w:val="00415166"/>
    <w:rsid w:val="00415540"/>
    <w:rsid w:val="00420D1C"/>
    <w:rsid w:val="00421F69"/>
    <w:rsid w:val="004230CB"/>
    <w:rsid w:val="004236B7"/>
    <w:rsid w:val="0042527D"/>
    <w:rsid w:val="00425962"/>
    <w:rsid w:val="00425D00"/>
    <w:rsid w:val="004265D4"/>
    <w:rsid w:val="004279AD"/>
    <w:rsid w:val="0043244E"/>
    <w:rsid w:val="00432C9C"/>
    <w:rsid w:val="004330A4"/>
    <w:rsid w:val="00433E24"/>
    <w:rsid w:val="00436C4B"/>
    <w:rsid w:val="00436EF1"/>
    <w:rsid w:val="0044031B"/>
    <w:rsid w:val="00444659"/>
    <w:rsid w:val="004447AE"/>
    <w:rsid w:val="004450CC"/>
    <w:rsid w:val="004528D4"/>
    <w:rsid w:val="00456136"/>
    <w:rsid w:val="004566B0"/>
    <w:rsid w:val="00457CDE"/>
    <w:rsid w:val="00457DDF"/>
    <w:rsid w:val="00462755"/>
    <w:rsid w:val="00462852"/>
    <w:rsid w:val="00462DB6"/>
    <w:rsid w:val="00466AF9"/>
    <w:rsid w:val="00470A68"/>
    <w:rsid w:val="00471126"/>
    <w:rsid w:val="00471253"/>
    <w:rsid w:val="00471370"/>
    <w:rsid w:val="004726A3"/>
    <w:rsid w:val="00476C86"/>
    <w:rsid w:val="0047728E"/>
    <w:rsid w:val="0048023F"/>
    <w:rsid w:val="00484A53"/>
    <w:rsid w:val="00485C33"/>
    <w:rsid w:val="004868D5"/>
    <w:rsid w:val="00490C47"/>
    <w:rsid w:val="00491A2F"/>
    <w:rsid w:val="00492792"/>
    <w:rsid w:val="004929C3"/>
    <w:rsid w:val="00496FA8"/>
    <w:rsid w:val="004A01EC"/>
    <w:rsid w:val="004A08B4"/>
    <w:rsid w:val="004A1924"/>
    <w:rsid w:val="004A30B7"/>
    <w:rsid w:val="004A40BD"/>
    <w:rsid w:val="004A6038"/>
    <w:rsid w:val="004A69E7"/>
    <w:rsid w:val="004B1D1B"/>
    <w:rsid w:val="004B2F9B"/>
    <w:rsid w:val="004B5011"/>
    <w:rsid w:val="004B6785"/>
    <w:rsid w:val="004C0B4C"/>
    <w:rsid w:val="004C2EB0"/>
    <w:rsid w:val="004C4B7C"/>
    <w:rsid w:val="004C61E3"/>
    <w:rsid w:val="004C7C83"/>
    <w:rsid w:val="004D2C6B"/>
    <w:rsid w:val="004D30F6"/>
    <w:rsid w:val="004D3DFF"/>
    <w:rsid w:val="004D7F0B"/>
    <w:rsid w:val="004E19BD"/>
    <w:rsid w:val="004E1A34"/>
    <w:rsid w:val="004E3935"/>
    <w:rsid w:val="004E4E25"/>
    <w:rsid w:val="004E56FE"/>
    <w:rsid w:val="004E604D"/>
    <w:rsid w:val="004E615B"/>
    <w:rsid w:val="004E6C89"/>
    <w:rsid w:val="004E6E8E"/>
    <w:rsid w:val="004E7138"/>
    <w:rsid w:val="004E7D3C"/>
    <w:rsid w:val="004F06E7"/>
    <w:rsid w:val="004F0BA2"/>
    <w:rsid w:val="004F17A5"/>
    <w:rsid w:val="004F31D5"/>
    <w:rsid w:val="004F320B"/>
    <w:rsid w:val="004F7B47"/>
    <w:rsid w:val="00500C3A"/>
    <w:rsid w:val="005034E0"/>
    <w:rsid w:val="005048E1"/>
    <w:rsid w:val="00506F26"/>
    <w:rsid w:val="00507180"/>
    <w:rsid w:val="00507C69"/>
    <w:rsid w:val="005127F8"/>
    <w:rsid w:val="00512D69"/>
    <w:rsid w:val="00513F72"/>
    <w:rsid w:val="005144B0"/>
    <w:rsid w:val="00516909"/>
    <w:rsid w:val="00520401"/>
    <w:rsid w:val="005224A3"/>
    <w:rsid w:val="005226BB"/>
    <w:rsid w:val="0052271F"/>
    <w:rsid w:val="00527087"/>
    <w:rsid w:val="00531061"/>
    <w:rsid w:val="00531BA2"/>
    <w:rsid w:val="005340D2"/>
    <w:rsid w:val="00537A99"/>
    <w:rsid w:val="00540F46"/>
    <w:rsid w:val="00541E62"/>
    <w:rsid w:val="00543DA8"/>
    <w:rsid w:val="00544EE4"/>
    <w:rsid w:val="00546FF1"/>
    <w:rsid w:val="00550776"/>
    <w:rsid w:val="00552290"/>
    <w:rsid w:val="00553088"/>
    <w:rsid w:val="005534D1"/>
    <w:rsid w:val="0055368D"/>
    <w:rsid w:val="00555C8C"/>
    <w:rsid w:val="00556045"/>
    <w:rsid w:val="00557962"/>
    <w:rsid w:val="0056065E"/>
    <w:rsid w:val="00561107"/>
    <w:rsid w:val="00561607"/>
    <w:rsid w:val="0056241B"/>
    <w:rsid w:val="00564DE4"/>
    <w:rsid w:val="005654E7"/>
    <w:rsid w:val="00567848"/>
    <w:rsid w:val="00571EA7"/>
    <w:rsid w:val="005724D0"/>
    <w:rsid w:val="00574E27"/>
    <w:rsid w:val="00575BA2"/>
    <w:rsid w:val="00580D06"/>
    <w:rsid w:val="00580EB9"/>
    <w:rsid w:val="00580EC5"/>
    <w:rsid w:val="005825EF"/>
    <w:rsid w:val="0058272A"/>
    <w:rsid w:val="00585588"/>
    <w:rsid w:val="0058735C"/>
    <w:rsid w:val="005875D1"/>
    <w:rsid w:val="005900E7"/>
    <w:rsid w:val="00592E67"/>
    <w:rsid w:val="0059352F"/>
    <w:rsid w:val="0059380A"/>
    <w:rsid w:val="00593EF5"/>
    <w:rsid w:val="00595190"/>
    <w:rsid w:val="00597412"/>
    <w:rsid w:val="005A0C48"/>
    <w:rsid w:val="005A1C3C"/>
    <w:rsid w:val="005A386B"/>
    <w:rsid w:val="005A43CE"/>
    <w:rsid w:val="005A4833"/>
    <w:rsid w:val="005A6F7D"/>
    <w:rsid w:val="005B06DD"/>
    <w:rsid w:val="005B13AB"/>
    <w:rsid w:val="005B1D27"/>
    <w:rsid w:val="005B1D56"/>
    <w:rsid w:val="005B29E1"/>
    <w:rsid w:val="005B4932"/>
    <w:rsid w:val="005B5AB8"/>
    <w:rsid w:val="005B749D"/>
    <w:rsid w:val="005B7A22"/>
    <w:rsid w:val="005C37DB"/>
    <w:rsid w:val="005C59C0"/>
    <w:rsid w:val="005C5E33"/>
    <w:rsid w:val="005D1257"/>
    <w:rsid w:val="005D2FFD"/>
    <w:rsid w:val="005D4D91"/>
    <w:rsid w:val="005D5036"/>
    <w:rsid w:val="005D6635"/>
    <w:rsid w:val="005D6FCA"/>
    <w:rsid w:val="005E04A7"/>
    <w:rsid w:val="005E2A01"/>
    <w:rsid w:val="005E40D2"/>
    <w:rsid w:val="005E40EB"/>
    <w:rsid w:val="005E71A7"/>
    <w:rsid w:val="005F083D"/>
    <w:rsid w:val="005F1900"/>
    <w:rsid w:val="005F4DDA"/>
    <w:rsid w:val="005F544F"/>
    <w:rsid w:val="005F560C"/>
    <w:rsid w:val="005F5986"/>
    <w:rsid w:val="005F6A4D"/>
    <w:rsid w:val="005F6E93"/>
    <w:rsid w:val="005F7489"/>
    <w:rsid w:val="005F7A20"/>
    <w:rsid w:val="00601189"/>
    <w:rsid w:val="006017B5"/>
    <w:rsid w:val="00602806"/>
    <w:rsid w:val="00602EA6"/>
    <w:rsid w:val="006047C4"/>
    <w:rsid w:val="00614474"/>
    <w:rsid w:val="00614529"/>
    <w:rsid w:val="0061455D"/>
    <w:rsid w:val="006171C7"/>
    <w:rsid w:val="00620B2D"/>
    <w:rsid w:val="00620C9B"/>
    <w:rsid w:val="00621F05"/>
    <w:rsid w:val="006221A6"/>
    <w:rsid w:val="00624AC0"/>
    <w:rsid w:val="00624C89"/>
    <w:rsid w:val="006256D2"/>
    <w:rsid w:val="00626A03"/>
    <w:rsid w:val="0062700E"/>
    <w:rsid w:val="00630EE8"/>
    <w:rsid w:val="00631AF0"/>
    <w:rsid w:val="00636275"/>
    <w:rsid w:val="006363D2"/>
    <w:rsid w:val="00637B19"/>
    <w:rsid w:val="006416E1"/>
    <w:rsid w:val="0064288B"/>
    <w:rsid w:val="0064629B"/>
    <w:rsid w:val="00651FB3"/>
    <w:rsid w:val="0065346B"/>
    <w:rsid w:val="00655B73"/>
    <w:rsid w:val="006567C0"/>
    <w:rsid w:val="0066046C"/>
    <w:rsid w:val="00660CD7"/>
    <w:rsid w:val="006611AB"/>
    <w:rsid w:val="00661F9A"/>
    <w:rsid w:val="00661FE7"/>
    <w:rsid w:val="00663FEF"/>
    <w:rsid w:val="00664E9F"/>
    <w:rsid w:val="0066673B"/>
    <w:rsid w:val="00673995"/>
    <w:rsid w:val="00673F78"/>
    <w:rsid w:val="006745C2"/>
    <w:rsid w:val="00674FBB"/>
    <w:rsid w:val="00676F6B"/>
    <w:rsid w:val="00680A4E"/>
    <w:rsid w:val="006816C0"/>
    <w:rsid w:val="006824D8"/>
    <w:rsid w:val="006829D6"/>
    <w:rsid w:val="00683D12"/>
    <w:rsid w:val="0068412D"/>
    <w:rsid w:val="00686DE7"/>
    <w:rsid w:val="00686FE2"/>
    <w:rsid w:val="00687144"/>
    <w:rsid w:val="00687DB5"/>
    <w:rsid w:val="0069087C"/>
    <w:rsid w:val="00692555"/>
    <w:rsid w:val="00692B50"/>
    <w:rsid w:val="006956D5"/>
    <w:rsid w:val="006958ED"/>
    <w:rsid w:val="00695B51"/>
    <w:rsid w:val="006965F7"/>
    <w:rsid w:val="00697976"/>
    <w:rsid w:val="006A06F2"/>
    <w:rsid w:val="006A2E88"/>
    <w:rsid w:val="006A58E7"/>
    <w:rsid w:val="006A72E3"/>
    <w:rsid w:val="006B1358"/>
    <w:rsid w:val="006B2164"/>
    <w:rsid w:val="006B31DD"/>
    <w:rsid w:val="006B5BED"/>
    <w:rsid w:val="006B5F53"/>
    <w:rsid w:val="006B5F5F"/>
    <w:rsid w:val="006B623A"/>
    <w:rsid w:val="006B6435"/>
    <w:rsid w:val="006B7033"/>
    <w:rsid w:val="006B7723"/>
    <w:rsid w:val="006C17BD"/>
    <w:rsid w:val="006C1D2E"/>
    <w:rsid w:val="006C2709"/>
    <w:rsid w:val="006C3CAE"/>
    <w:rsid w:val="006C46C3"/>
    <w:rsid w:val="006C5F6D"/>
    <w:rsid w:val="006D0E14"/>
    <w:rsid w:val="006D27DD"/>
    <w:rsid w:val="006D3498"/>
    <w:rsid w:val="006D56F1"/>
    <w:rsid w:val="006E081A"/>
    <w:rsid w:val="006E0D58"/>
    <w:rsid w:val="006E1C35"/>
    <w:rsid w:val="006E2958"/>
    <w:rsid w:val="006E342A"/>
    <w:rsid w:val="006E3BE7"/>
    <w:rsid w:val="006E4827"/>
    <w:rsid w:val="006E4A6F"/>
    <w:rsid w:val="006E5F06"/>
    <w:rsid w:val="006E6884"/>
    <w:rsid w:val="006F0053"/>
    <w:rsid w:val="006F1752"/>
    <w:rsid w:val="006F2895"/>
    <w:rsid w:val="006F2EF5"/>
    <w:rsid w:val="006F4281"/>
    <w:rsid w:val="006F43BF"/>
    <w:rsid w:val="00701C63"/>
    <w:rsid w:val="00706F1D"/>
    <w:rsid w:val="00707087"/>
    <w:rsid w:val="007073ED"/>
    <w:rsid w:val="00711701"/>
    <w:rsid w:val="00712123"/>
    <w:rsid w:val="00713257"/>
    <w:rsid w:val="007139CE"/>
    <w:rsid w:val="007142C5"/>
    <w:rsid w:val="00714ECC"/>
    <w:rsid w:val="00716859"/>
    <w:rsid w:val="00722963"/>
    <w:rsid w:val="00723837"/>
    <w:rsid w:val="00723F44"/>
    <w:rsid w:val="00726889"/>
    <w:rsid w:val="00727112"/>
    <w:rsid w:val="0072768E"/>
    <w:rsid w:val="00730151"/>
    <w:rsid w:val="00732709"/>
    <w:rsid w:val="00732BF2"/>
    <w:rsid w:val="007330AB"/>
    <w:rsid w:val="00733DA2"/>
    <w:rsid w:val="007348E0"/>
    <w:rsid w:val="00737556"/>
    <w:rsid w:val="00737762"/>
    <w:rsid w:val="0074241D"/>
    <w:rsid w:val="00742A85"/>
    <w:rsid w:val="007438D3"/>
    <w:rsid w:val="0074402D"/>
    <w:rsid w:val="00744963"/>
    <w:rsid w:val="00746624"/>
    <w:rsid w:val="00746F88"/>
    <w:rsid w:val="00750DB0"/>
    <w:rsid w:val="007518DE"/>
    <w:rsid w:val="007523A4"/>
    <w:rsid w:val="00753171"/>
    <w:rsid w:val="00753B11"/>
    <w:rsid w:val="00762E6B"/>
    <w:rsid w:val="00763990"/>
    <w:rsid w:val="00763C58"/>
    <w:rsid w:val="00765F8E"/>
    <w:rsid w:val="00766F54"/>
    <w:rsid w:val="00767A38"/>
    <w:rsid w:val="0077166E"/>
    <w:rsid w:val="0077179C"/>
    <w:rsid w:val="007724F7"/>
    <w:rsid w:val="00772F64"/>
    <w:rsid w:val="00772F9C"/>
    <w:rsid w:val="00774373"/>
    <w:rsid w:val="00774B78"/>
    <w:rsid w:val="00774BA9"/>
    <w:rsid w:val="00774CB6"/>
    <w:rsid w:val="007758BC"/>
    <w:rsid w:val="0077600E"/>
    <w:rsid w:val="007761D0"/>
    <w:rsid w:val="00776748"/>
    <w:rsid w:val="007772A1"/>
    <w:rsid w:val="00777DCF"/>
    <w:rsid w:val="00780A4E"/>
    <w:rsid w:val="007840B0"/>
    <w:rsid w:val="007858C9"/>
    <w:rsid w:val="0078672C"/>
    <w:rsid w:val="00790FC8"/>
    <w:rsid w:val="007941F4"/>
    <w:rsid w:val="0079498B"/>
    <w:rsid w:val="00794BB1"/>
    <w:rsid w:val="007956F4"/>
    <w:rsid w:val="00796D89"/>
    <w:rsid w:val="007A2134"/>
    <w:rsid w:val="007A2C5A"/>
    <w:rsid w:val="007A2D00"/>
    <w:rsid w:val="007A31B5"/>
    <w:rsid w:val="007A5527"/>
    <w:rsid w:val="007A64C2"/>
    <w:rsid w:val="007A6872"/>
    <w:rsid w:val="007B0614"/>
    <w:rsid w:val="007B7ADC"/>
    <w:rsid w:val="007C105E"/>
    <w:rsid w:val="007C28AB"/>
    <w:rsid w:val="007C44EA"/>
    <w:rsid w:val="007C5097"/>
    <w:rsid w:val="007C6118"/>
    <w:rsid w:val="007D0E7F"/>
    <w:rsid w:val="007D1724"/>
    <w:rsid w:val="007D5606"/>
    <w:rsid w:val="007E1CA8"/>
    <w:rsid w:val="007E1CAB"/>
    <w:rsid w:val="007E5806"/>
    <w:rsid w:val="007E77B4"/>
    <w:rsid w:val="007F041F"/>
    <w:rsid w:val="007F0C31"/>
    <w:rsid w:val="007F27D1"/>
    <w:rsid w:val="007F2A7C"/>
    <w:rsid w:val="007F3052"/>
    <w:rsid w:val="007F360D"/>
    <w:rsid w:val="007F4155"/>
    <w:rsid w:val="007F4F79"/>
    <w:rsid w:val="007F61BC"/>
    <w:rsid w:val="007F7510"/>
    <w:rsid w:val="007F7A28"/>
    <w:rsid w:val="007F7FE1"/>
    <w:rsid w:val="00801537"/>
    <w:rsid w:val="00801591"/>
    <w:rsid w:val="00807900"/>
    <w:rsid w:val="00807CDE"/>
    <w:rsid w:val="00811685"/>
    <w:rsid w:val="0081259C"/>
    <w:rsid w:val="00812B95"/>
    <w:rsid w:val="00812BD1"/>
    <w:rsid w:val="00814D88"/>
    <w:rsid w:val="00815041"/>
    <w:rsid w:val="0081628E"/>
    <w:rsid w:val="00820D5D"/>
    <w:rsid w:val="0082335C"/>
    <w:rsid w:val="00823717"/>
    <w:rsid w:val="0082553F"/>
    <w:rsid w:val="00826F91"/>
    <w:rsid w:val="00827E3E"/>
    <w:rsid w:val="00830DFE"/>
    <w:rsid w:val="00830F54"/>
    <w:rsid w:val="00832712"/>
    <w:rsid w:val="00832C63"/>
    <w:rsid w:val="00834EFB"/>
    <w:rsid w:val="00835477"/>
    <w:rsid w:val="00841D68"/>
    <w:rsid w:val="00842984"/>
    <w:rsid w:val="0084680F"/>
    <w:rsid w:val="00846D90"/>
    <w:rsid w:val="00846EAE"/>
    <w:rsid w:val="00852917"/>
    <w:rsid w:val="00854907"/>
    <w:rsid w:val="00854CDB"/>
    <w:rsid w:val="00855A9B"/>
    <w:rsid w:val="00856F70"/>
    <w:rsid w:val="00860310"/>
    <w:rsid w:val="00860C8F"/>
    <w:rsid w:val="00862249"/>
    <w:rsid w:val="00862493"/>
    <w:rsid w:val="0087068A"/>
    <w:rsid w:val="00870D62"/>
    <w:rsid w:val="00870FCB"/>
    <w:rsid w:val="00871E85"/>
    <w:rsid w:val="00873298"/>
    <w:rsid w:val="00877B11"/>
    <w:rsid w:val="00880E6B"/>
    <w:rsid w:val="00882481"/>
    <w:rsid w:val="00882943"/>
    <w:rsid w:val="0088360F"/>
    <w:rsid w:val="00883EF5"/>
    <w:rsid w:val="00884367"/>
    <w:rsid w:val="0088553E"/>
    <w:rsid w:val="008878DA"/>
    <w:rsid w:val="00887940"/>
    <w:rsid w:val="00890309"/>
    <w:rsid w:val="008932C2"/>
    <w:rsid w:val="00893FC3"/>
    <w:rsid w:val="00894116"/>
    <w:rsid w:val="00894194"/>
    <w:rsid w:val="00895787"/>
    <w:rsid w:val="00896E2C"/>
    <w:rsid w:val="00897BBF"/>
    <w:rsid w:val="008A0263"/>
    <w:rsid w:val="008A0D50"/>
    <w:rsid w:val="008A114B"/>
    <w:rsid w:val="008A2658"/>
    <w:rsid w:val="008A2F85"/>
    <w:rsid w:val="008A368E"/>
    <w:rsid w:val="008A4F10"/>
    <w:rsid w:val="008A5668"/>
    <w:rsid w:val="008A61F4"/>
    <w:rsid w:val="008A7A2D"/>
    <w:rsid w:val="008B1DD1"/>
    <w:rsid w:val="008B2B12"/>
    <w:rsid w:val="008B2F1E"/>
    <w:rsid w:val="008B32D1"/>
    <w:rsid w:val="008B54F5"/>
    <w:rsid w:val="008B600F"/>
    <w:rsid w:val="008B6CCB"/>
    <w:rsid w:val="008B74AA"/>
    <w:rsid w:val="008C0F26"/>
    <w:rsid w:val="008C1C53"/>
    <w:rsid w:val="008C226F"/>
    <w:rsid w:val="008C2CC8"/>
    <w:rsid w:val="008C3129"/>
    <w:rsid w:val="008C4D81"/>
    <w:rsid w:val="008C571B"/>
    <w:rsid w:val="008D032B"/>
    <w:rsid w:val="008D4547"/>
    <w:rsid w:val="008D67C1"/>
    <w:rsid w:val="008D7753"/>
    <w:rsid w:val="008E2166"/>
    <w:rsid w:val="008E2183"/>
    <w:rsid w:val="008E4789"/>
    <w:rsid w:val="008E52DB"/>
    <w:rsid w:val="008E5ED2"/>
    <w:rsid w:val="008E675F"/>
    <w:rsid w:val="008E7137"/>
    <w:rsid w:val="008E7284"/>
    <w:rsid w:val="008E7E8B"/>
    <w:rsid w:val="008F0C66"/>
    <w:rsid w:val="008F2DD1"/>
    <w:rsid w:val="008F32B4"/>
    <w:rsid w:val="008F37EF"/>
    <w:rsid w:val="008F387E"/>
    <w:rsid w:val="008F3CAE"/>
    <w:rsid w:val="008F5504"/>
    <w:rsid w:val="008F6BB3"/>
    <w:rsid w:val="008F7005"/>
    <w:rsid w:val="008F73D8"/>
    <w:rsid w:val="00901CB9"/>
    <w:rsid w:val="0090273D"/>
    <w:rsid w:val="00902C67"/>
    <w:rsid w:val="00907807"/>
    <w:rsid w:val="00910114"/>
    <w:rsid w:val="00912C4D"/>
    <w:rsid w:val="00913AF7"/>
    <w:rsid w:val="0091416D"/>
    <w:rsid w:val="00914E51"/>
    <w:rsid w:val="00916D61"/>
    <w:rsid w:val="009173A8"/>
    <w:rsid w:val="00924376"/>
    <w:rsid w:val="009249E5"/>
    <w:rsid w:val="009252C5"/>
    <w:rsid w:val="00926B43"/>
    <w:rsid w:val="0093157C"/>
    <w:rsid w:val="00933A3E"/>
    <w:rsid w:val="00933B8E"/>
    <w:rsid w:val="00933E4D"/>
    <w:rsid w:val="00935DDE"/>
    <w:rsid w:val="00935F8A"/>
    <w:rsid w:val="00936369"/>
    <w:rsid w:val="00940F57"/>
    <w:rsid w:val="00942D46"/>
    <w:rsid w:val="00943492"/>
    <w:rsid w:val="00943772"/>
    <w:rsid w:val="00944D6C"/>
    <w:rsid w:val="00960697"/>
    <w:rsid w:val="00961B45"/>
    <w:rsid w:val="009641A6"/>
    <w:rsid w:val="00964928"/>
    <w:rsid w:val="009670FC"/>
    <w:rsid w:val="00967658"/>
    <w:rsid w:val="00967CC9"/>
    <w:rsid w:val="009704A8"/>
    <w:rsid w:val="00970B26"/>
    <w:rsid w:val="009719D2"/>
    <w:rsid w:val="00971C62"/>
    <w:rsid w:val="0097425C"/>
    <w:rsid w:val="009746E1"/>
    <w:rsid w:val="0097495F"/>
    <w:rsid w:val="0097586F"/>
    <w:rsid w:val="009811D7"/>
    <w:rsid w:val="00981422"/>
    <w:rsid w:val="00981E61"/>
    <w:rsid w:val="00982F4F"/>
    <w:rsid w:val="00983BC5"/>
    <w:rsid w:val="00983C43"/>
    <w:rsid w:val="00984046"/>
    <w:rsid w:val="00984C5E"/>
    <w:rsid w:val="00984DF6"/>
    <w:rsid w:val="009871F3"/>
    <w:rsid w:val="00987ACC"/>
    <w:rsid w:val="00990DA2"/>
    <w:rsid w:val="00993B2C"/>
    <w:rsid w:val="009942C7"/>
    <w:rsid w:val="0099545C"/>
    <w:rsid w:val="00997928"/>
    <w:rsid w:val="00997F27"/>
    <w:rsid w:val="009A0AB6"/>
    <w:rsid w:val="009A0C4A"/>
    <w:rsid w:val="009A173F"/>
    <w:rsid w:val="009A1EBA"/>
    <w:rsid w:val="009A4C2D"/>
    <w:rsid w:val="009A58BA"/>
    <w:rsid w:val="009B02B6"/>
    <w:rsid w:val="009B02EC"/>
    <w:rsid w:val="009B3807"/>
    <w:rsid w:val="009B64A6"/>
    <w:rsid w:val="009C0392"/>
    <w:rsid w:val="009C1E07"/>
    <w:rsid w:val="009C3C91"/>
    <w:rsid w:val="009C588B"/>
    <w:rsid w:val="009D1094"/>
    <w:rsid w:val="009D16E1"/>
    <w:rsid w:val="009D235D"/>
    <w:rsid w:val="009D33B2"/>
    <w:rsid w:val="009D3967"/>
    <w:rsid w:val="009D3D22"/>
    <w:rsid w:val="009D43EF"/>
    <w:rsid w:val="009D46C8"/>
    <w:rsid w:val="009D4BD2"/>
    <w:rsid w:val="009D579F"/>
    <w:rsid w:val="009D6787"/>
    <w:rsid w:val="009D685A"/>
    <w:rsid w:val="009D6A8F"/>
    <w:rsid w:val="009E0059"/>
    <w:rsid w:val="009E1321"/>
    <w:rsid w:val="009E14FC"/>
    <w:rsid w:val="009E515E"/>
    <w:rsid w:val="009E625B"/>
    <w:rsid w:val="009E66BD"/>
    <w:rsid w:val="009E6918"/>
    <w:rsid w:val="009F4B2E"/>
    <w:rsid w:val="009F517C"/>
    <w:rsid w:val="009F51D8"/>
    <w:rsid w:val="009F64B4"/>
    <w:rsid w:val="009F7D56"/>
    <w:rsid w:val="00A00355"/>
    <w:rsid w:val="00A01720"/>
    <w:rsid w:val="00A01D27"/>
    <w:rsid w:val="00A01FF6"/>
    <w:rsid w:val="00A04F4A"/>
    <w:rsid w:val="00A05B46"/>
    <w:rsid w:val="00A100C4"/>
    <w:rsid w:val="00A11318"/>
    <w:rsid w:val="00A119E9"/>
    <w:rsid w:val="00A12787"/>
    <w:rsid w:val="00A12A7C"/>
    <w:rsid w:val="00A131F6"/>
    <w:rsid w:val="00A132BD"/>
    <w:rsid w:val="00A14F6A"/>
    <w:rsid w:val="00A159BF"/>
    <w:rsid w:val="00A16C0D"/>
    <w:rsid w:val="00A1753E"/>
    <w:rsid w:val="00A223DF"/>
    <w:rsid w:val="00A23D70"/>
    <w:rsid w:val="00A24162"/>
    <w:rsid w:val="00A24D13"/>
    <w:rsid w:val="00A24D1E"/>
    <w:rsid w:val="00A27AF9"/>
    <w:rsid w:val="00A301EC"/>
    <w:rsid w:val="00A30F5D"/>
    <w:rsid w:val="00A314E6"/>
    <w:rsid w:val="00A31E8F"/>
    <w:rsid w:val="00A32070"/>
    <w:rsid w:val="00A34439"/>
    <w:rsid w:val="00A35095"/>
    <w:rsid w:val="00A3686D"/>
    <w:rsid w:val="00A404C2"/>
    <w:rsid w:val="00A40819"/>
    <w:rsid w:val="00A4127C"/>
    <w:rsid w:val="00A433F5"/>
    <w:rsid w:val="00A43A36"/>
    <w:rsid w:val="00A43A7F"/>
    <w:rsid w:val="00A44AA3"/>
    <w:rsid w:val="00A44B5D"/>
    <w:rsid w:val="00A46058"/>
    <w:rsid w:val="00A46585"/>
    <w:rsid w:val="00A46B7A"/>
    <w:rsid w:val="00A5055E"/>
    <w:rsid w:val="00A51AAE"/>
    <w:rsid w:val="00A56CF1"/>
    <w:rsid w:val="00A608A0"/>
    <w:rsid w:val="00A60C1B"/>
    <w:rsid w:val="00A60D93"/>
    <w:rsid w:val="00A659A1"/>
    <w:rsid w:val="00A65B4B"/>
    <w:rsid w:val="00A67336"/>
    <w:rsid w:val="00A726AF"/>
    <w:rsid w:val="00A72E56"/>
    <w:rsid w:val="00A766D5"/>
    <w:rsid w:val="00A76934"/>
    <w:rsid w:val="00A82AC9"/>
    <w:rsid w:val="00A85128"/>
    <w:rsid w:val="00A85BF0"/>
    <w:rsid w:val="00A90267"/>
    <w:rsid w:val="00A90A14"/>
    <w:rsid w:val="00A91235"/>
    <w:rsid w:val="00A9449D"/>
    <w:rsid w:val="00A94851"/>
    <w:rsid w:val="00A94A46"/>
    <w:rsid w:val="00A952F8"/>
    <w:rsid w:val="00A95C9D"/>
    <w:rsid w:val="00A97F24"/>
    <w:rsid w:val="00AA19DB"/>
    <w:rsid w:val="00AA1E86"/>
    <w:rsid w:val="00AA5747"/>
    <w:rsid w:val="00AA660C"/>
    <w:rsid w:val="00AB01E3"/>
    <w:rsid w:val="00AB1E75"/>
    <w:rsid w:val="00AB257C"/>
    <w:rsid w:val="00AB341B"/>
    <w:rsid w:val="00AB3646"/>
    <w:rsid w:val="00AB4355"/>
    <w:rsid w:val="00AB4706"/>
    <w:rsid w:val="00AB602E"/>
    <w:rsid w:val="00AB7803"/>
    <w:rsid w:val="00AC0664"/>
    <w:rsid w:val="00AC0A45"/>
    <w:rsid w:val="00AC1046"/>
    <w:rsid w:val="00AC219D"/>
    <w:rsid w:val="00AC2EE7"/>
    <w:rsid w:val="00AC330C"/>
    <w:rsid w:val="00AC4645"/>
    <w:rsid w:val="00AC4A24"/>
    <w:rsid w:val="00AC51B0"/>
    <w:rsid w:val="00AC5966"/>
    <w:rsid w:val="00AC6670"/>
    <w:rsid w:val="00AD08B6"/>
    <w:rsid w:val="00AD1C9A"/>
    <w:rsid w:val="00AD1E1B"/>
    <w:rsid w:val="00AD205B"/>
    <w:rsid w:val="00AD2894"/>
    <w:rsid w:val="00AD44A4"/>
    <w:rsid w:val="00AD51E6"/>
    <w:rsid w:val="00AD654C"/>
    <w:rsid w:val="00AE03C2"/>
    <w:rsid w:val="00AE0E43"/>
    <w:rsid w:val="00AF02E2"/>
    <w:rsid w:val="00AF087F"/>
    <w:rsid w:val="00AF1EE4"/>
    <w:rsid w:val="00AF54B2"/>
    <w:rsid w:val="00AF613E"/>
    <w:rsid w:val="00AF7CD2"/>
    <w:rsid w:val="00B00F4F"/>
    <w:rsid w:val="00B030CC"/>
    <w:rsid w:val="00B05716"/>
    <w:rsid w:val="00B07C2D"/>
    <w:rsid w:val="00B10422"/>
    <w:rsid w:val="00B106AF"/>
    <w:rsid w:val="00B12637"/>
    <w:rsid w:val="00B132DE"/>
    <w:rsid w:val="00B13CF4"/>
    <w:rsid w:val="00B166E1"/>
    <w:rsid w:val="00B200A9"/>
    <w:rsid w:val="00B2197C"/>
    <w:rsid w:val="00B21B0E"/>
    <w:rsid w:val="00B225D3"/>
    <w:rsid w:val="00B230BC"/>
    <w:rsid w:val="00B25419"/>
    <w:rsid w:val="00B25D67"/>
    <w:rsid w:val="00B275C6"/>
    <w:rsid w:val="00B30050"/>
    <w:rsid w:val="00B3044D"/>
    <w:rsid w:val="00B33103"/>
    <w:rsid w:val="00B34650"/>
    <w:rsid w:val="00B35470"/>
    <w:rsid w:val="00B36E4A"/>
    <w:rsid w:val="00B407ED"/>
    <w:rsid w:val="00B40C71"/>
    <w:rsid w:val="00B4298F"/>
    <w:rsid w:val="00B42C5D"/>
    <w:rsid w:val="00B43311"/>
    <w:rsid w:val="00B437D8"/>
    <w:rsid w:val="00B449FD"/>
    <w:rsid w:val="00B477B2"/>
    <w:rsid w:val="00B50F40"/>
    <w:rsid w:val="00B51384"/>
    <w:rsid w:val="00B51B00"/>
    <w:rsid w:val="00B51C8A"/>
    <w:rsid w:val="00B538D5"/>
    <w:rsid w:val="00B5471A"/>
    <w:rsid w:val="00B55EC5"/>
    <w:rsid w:val="00B57981"/>
    <w:rsid w:val="00B6290D"/>
    <w:rsid w:val="00B64AE3"/>
    <w:rsid w:val="00B66FA4"/>
    <w:rsid w:val="00B7351D"/>
    <w:rsid w:val="00B73E43"/>
    <w:rsid w:val="00B77D91"/>
    <w:rsid w:val="00B82ED4"/>
    <w:rsid w:val="00B841AC"/>
    <w:rsid w:val="00B85B60"/>
    <w:rsid w:val="00B86B14"/>
    <w:rsid w:val="00B87D08"/>
    <w:rsid w:val="00B903AA"/>
    <w:rsid w:val="00B92DDF"/>
    <w:rsid w:val="00B936F2"/>
    <w:rsid w:val="00B93BF5"/>
    <w:rsid w:val="00B942E3"/>
    <w:rsid w:val="00B94C56"/>
    <w:rsid w:val="00B9580A"/>
    <w:rsid w:val="00B97F77"/>
    <w:rsid w:val="00BA1E4E"/>
    <w:rsid w:val="00BA2261"/>
    <w:rsid w:val="00BA523A"/>
    <w:rsid w:val="00BA6536"/>
    <w:rsid w:val="00BA691D"/>
    <w:rsid w:val="00BA7D33"/>
    <w:rsid w:val="00BA7E2A"/>
    <w:rsid w:val="00BB0DCC"/>
    <w:rsid w:val="00BB1DDE"/>
    <w:rsid w:val="00BB2103"/>
    <w:rsid w:val="00BB2288"/>
    <w:rsid w:val="00BB2CC0"/>
    <w:rsid w:val="00BB6725"/>
    <w:rsid w:val="00BB6AAA"/>
    <w:rsid w:val="00BB77B6"/>
    <w:rsid w:val="00BC10E9"/>
    <w:rsid w:val="00BC1724"/>
    <w:rsid w:val="00BC2324"/>
    <w:rsid w:val="00BC2D61"/>
    <w:rsid w:val="00BC4D81"/>
    <w:rsid w:val="00BC7344"/>
    <w:rsid w:val="00BD08A1"/>
    <w:rsid w:val="00BD25E5"/>
    <w:rsid w:val="00BD302E"/>
    <w:rsid w:val="00BD3283"/>
    <w:rsid w:val="00BD4E4C"/>
    <w:rsid w:val="00BD7E92"/>
    <w:rsid w:val="00BE1449"/>
    <w:rsid w:val="00BE2E4E"/>
    <w:rsid w:val="00BE48B3"/>
    <w:rsid w:val="00BE4FDA"/>
    <w:rsid w:val="00BE5139"/>
    <w:rsid w:val="00BE5452"/>
    <w:rsid w:val="00BE66E9"/>
    <w:rsid w:val="00BE7F62"/>
    <w:rsid w:val="00BF0319"/>
    <w:rsid w:val="00BF1FD0"/>
    <w:rsid w:val="00BF3422"/>
    <w:rsid w:val="00C07C79"/>
    <w:rsid w:val="00C167BA"/>
    <w:rsid w:val="00C174BE"/>
    <w:rsid w:val="00C17616"/>
    <w:rsid w:val="00C23884"/>
    <w:rsid w:val="00C25771"/>
    <w:rsid w:val="00C26EEE"/>
    <w:rsid w:val="00C2763A"/>
    <w:rsid w:val="00C30887"/>
    <w:rsid w:val="00C31173"/>
    <w:rsid w:val="00C31390"/>
    <w:rsid w:val="00C314A0"/>
    <w:rsid w:val="00C31B17"/>
    <w:rsid w:val="00C32BB9"/>
    <w:rsid w:val="00C34936"/>
    <w:rsid w:val="00C37496"/>
    <w:rsid w:val="00C404E3"/>
    <w:rsid w:val="00C40E0D"/>
    <w:rsid w:val="00C40FF3"/>
    <w:rsid w:val="00C43EE8"/>
    <w:rsid w:val="00C4408E"/>
    <w:rsid w:val="00C4482A"/>
    <w:rsid w:val="00C50E9A"/>
    <w:rsid w:val="00C512A9"/>
    <w:rsid w:val="00C54452"/>
    <w:rsid w:val="00C5524F"/>
    <w:rsid w:val="00C57681"/>
    <w:rsid w:val="00C600CD"/>
    <w:rsid w:val="00C61632"/>
    <w:rsid w:val="00C61732"/>
    <w:rsid w:val="00C62D0E"/>
    <w:rsid w:val="00C63D51"/>
    <w:rsid w:val="00C64337"/>
    <w:rsid w:val="00C65B33"/>
    <w:rsid w:val="00C7180C"/>
    <w:rsid w:val="00C72FA8"/>
    <w:rsid w:val="00C73787"/>
    <w:rsid w:val="00C73FD9"/>
    <w:rsid w:val="00C74040"/>
    <w:rsid w:val="00C81706"/>
    <w:rsid w:val="00C81CB0"/>
    <w:rsid w:val="00C84648"/>
    <w:rsid w:val="00C87CEB"/>
    <w:rsid w:val="00C92169"/>
    <w:rsid w:val="00C92DA8"/>
    <w:rsid w:val="00C93AC7"/>
    <w:rsid w:val="00C9579E"/>
    <w:rsid w:val="00C96406"/>
    <w:rsid w:val="00C96E0E"/>
    <w:rsid w:val="00C97005"/>
    <w:rsid w:val="00C976EB"/>
    <w:rsid w:val="00CA00A4"/>
    <w:rsid w:val="00CA0E77"/>
    <w:rsid w:val="00CA14B1"/>
    <w:rsid w:val="00CA1870"/>
    <w:rsid w:val="00CA320E"/>
    <w:rsid w:val="00CA3970"/>
    <w:rsid w:val="00CA5FA3"/>
    <w:rsid w:val="00CA696B"/>
    <w:rsid w:val="00CA78DC"/>
    <w:rsid w:val="00CA7966"/>
    <w:rsid w:val="00CA79F6"/>
    <w:rsid w:val="00CB0B92"/>
    <w:rsid w:val="00CB2126"/>
    <w:rsid w:val="00CB2853"/>
    <w:rsid w:val="00CB3303"/>
    <w:rsid w:val="00CB4EC9"/>
    <w:rsid w:val="00CB5953"/>
    <w:rsid w:val="00CB5E75"/>
    <w:rsid w:val="00CB697B"/>
    <w:rsid w:val="00CB76F2"/>
    <w:rsid w:val="00CC1A19"/>
    <w:rsid w:val="00CC1C9B"/>
    <w:rsid w:val="00CC2EAD"/>
    <w:rsid w:val="00CC3E05"/>
    <w:rsid w:val="00CC77F8"/>
    <w:rsid w:val="00CD1814"/>
    <w:rsid w:val="00CD43D8"/>
    <w:rsid w:val="00CD4C84"/>
    <w:rsid w:val="00CD6F30"/>
    <w:rsid w:val="00CD7AD8"/>
    <w:rsid w:val="00CD7B4E"/>
    <w:rsid w:val="00CD7B85"/>
    <w:rsid w:val="00CE0234"/>
    <w:rsid w:val="00CE04CC"/>
    <w:rsid w:val="00CE0D04"/>
    <w:rsid w:val="00CE1B0D"/>
    <w:rsid w:val="00CE2CA8"/>
    <w:rsid w:val="00CE36CD"/>
    <w:rsid w:val="00CE6329"/>
    <w:rsid w:val="00CE6DF7"/>
    <w:rsid w:val="00CE7B39"/>
    <w:rsid w:val="00CF161F"/>
    <w:rsid w:val="00CF1DD2"/>
    <w:rsid w:val="00CF2CAC"/>
    <w:rsid w:val="00CF330B"/>
    <w:rsid w:val="00CF4A07"/>
    <w:rsid w:val="00CF7D72"/>
    <w:rsid w:val="00D005D0"/>
    <w:rsid w:val="00D00731"/>
    <w:rsid w:val="00D00CBA"/>
    <w:rsid w:val="00D0532C"/>
    <w:rsid w:val="00D05395"/>
    <w:rsid w:val="00D05943"/>
    <w:rsid w:val="00D05CC3"/>
    <w:rsid w:val="00D05CE7"/>
    <w:rsid w:val="00D115C5"/>
    <w:rsid w:val="00D116C9"/>
    <w:rsid w:val="00D13683"/>
    <w:rsid w:val="00D147A5"/>
    <w:rsid w:val="00D153F2"/>
    <w:rsid w:val="00D159B6"/>
    <w:rsid w:val="00D16106"/>
    <w:rsid w:val="00D16A67"/>
    <w:rsid w:val="00D17762"/>
    <w:rsid w:val="00D17ECA"/>
    <w:rsid w:val="00D21284"/>
    <w:rsid w:val="00D222C0"/>
    <w:rsid w:val="00D2311E"/>
    <w:rsid w:val="00D24A59"/>
    <w:rsid w:val="00D25D6D"/>
    <w:rsid w:val="00D25FB5"/>
    <w:rsid w:val="00D27287"/>
    <w:rsid w:val="00D30FAC"/>
    <w:rsid w:val="00D405DF"/>
    <w:rsid w:val="00D4178A"/>
    <w:rsid w:val="00D421F1"/>
    <w:rsid w:val="00D44B85"/>
    <w:rsid w:val="00D45B59"/>
    <w:rsid w:val="00D468AA"/>
    <w:rsid w:val="00D52074"/>
    <w:rsid w:val="00D52708"/>
    <w:rsid w:val="00D52B3C"/>
    <w:rsid w:val="00D5425B"/>
    <w:rsid w:val="00D54822"/>
    <w:rsid w:val="00D5520F"/>
    <w:rsid w:val="00D563F4"/>
    <w:rsid w:val="00D5663C"/>
    <w:rsid w:val="00D57D34"/>
    <w:rsid w:val="00D57EA0"/>
    <w:rsid w:val="00D57F50"/>
    <w:rsid w:val="00D61C9C"/>
    <w:rsid w:val="00D623E1"/>
    <w:rsid w:val="00D6410C"/>
    <w:rsid w:val="00D64829"/>
    <w:rsid w:val="00D6619B"/>
    <w:rsid w:val="00D71AEF"/>
    <w:rsid w:val="00D75EB8"/>
    <w:rsid w:val="00D76CCB"/>
    <w:rsid w:val="00D7755C"/>
    <w:rsid w:val="00D77E8F"/>
    <w:rsid w:val="00D77FCC"/>
    <w:rsid w:val="00D80545"/>
    <w:rsid w:val="00D82220"/>
    <w:rsid w:val="00D82D50"/>
    <w:rsid w:val="00D86EEC"/>
    <w:rsid w:val="00D87837"/>
    <w:rsid w:val="00D90A88"/>
    <w:rsid w:val="00D91E18"/>
    <w:rsid w:val="00D97B68"/>
    <w:rsid w:val="00DA0FCC"/>
    <w:rsid w:val="00DA2FB6"/>
    <w:rsid w:val="00DA4361"/>
    <w:rsid w:val="00DA43D6"/>
    <w:rsid w:val="00DA593F"/>
    <w:rsid w:val="00DA6AEE"/>
    <w:rsid w:val="00DB07D5"/>
    <w:rsid w:val="00DB07FC"/>
    <w:rsid w:val="00DB0D2A"/>
    <w:rsid w:val="00DB16BE"/>
    <w:rsid w:val="00DB1784"/>
    <w:rsid w:val="00DB1993"/>
    <w:rsid w:val="00DB3AC7"/>
    <w:rsid w:val="00DB61E1"/>
    <w:rsid w:val="00DB793B"/>
    <w:rsid w:val="00DC0DB0"/>
    <w:rsid w:val="00DC1FF9"/>
    <w:rsid w:val="00DC2A1C"/>
    <w:rsid w:val="00DC65AB"/>
    <w:rsid w:val="00DC6D80"/>
    <w:rsid w:val="00DC7090"/>
    <w:rsid w:val="00DD06DB"/>
    <w:rsid w:val="00DD1D4D"/>
    <w:rsid w:val="00DD1DB4"/>
    <w:rsid w:val="00DD1FE9"/>
    <w:rsid w:val="00DD3C05"/>
    <w:rsid w:val="00DD47ED"/>
    <w:rsid w:val="00DD737F"/>
    <w:rsid w:val="00DD7603"/>
    <w:rsid w:val="00DE0F17"/>
    <w:rsid w:val="00DE126B"/>
    <w:rsid w:val="00DE27FB"/>
    <w:rsid w:val="00DE309F"/>
    <w:rsid w:val="00DE42A8"/>
    <w:rsid w:val="00DE4313"/>
    <w:rsid w:val="00DE491D"/>
    <w:rsid w:val="00DE4FC4"/>
    <w:rsid w:val="00DE50D1"/>
    <w:rsid w:val="00DE6927"/>
    <w:rsid w:val="00DE6DEE"/>
    <w:rsid w:val="00DF1D40"/>
    <w:rsid w:val="00DF1EC3"/>
    <w:rsid w:val="00E01570"/>
    <w:rsid w:val="00E036DC"/>
    <w:rsid w:val="00E05AAE"/>
    <w:rsid w:val="00E10112"/>
    <w:rsid w:val="00E10C45"/>
    <w:rsid w:val="00E126E8"/>
    <w:rsid w:val="00E1351B"/>
    <w:rsid w:val="00E13644"/>
    <w:rsid w:val="00E1489E"/>
    <w:rsid w:val="00E1798A"/>
    <w:rsid w:val="00E2263D"/>
    <w:rsid w:val="00E22CC8"/>
    <w:rsid w:val="00E23CB5"/>
    <w:rsid w:val="00E27363"/>
    <w:rsid w:val="00E276AF"/>
    <w:rsid w:val="00E3182E"/>
    <w:rsid w:val="00E31D3C"/>
    <w:rsid w:val="00E32E97"/>
    <w:rsid w:val="00E33E95"/>
    <w:rsid w:val="00E35BE9"/>
    <w:rsid w:val="00E35EE2"/>
    <w:rsid w:val="00E37948"/>
    <w:rsid w:val="00E40E8D"/>
    <w:rsid w:val="00E418BB"/>
    <w:rsid w:val="00E42426"/>
    <w:rsid w:val="00E42D56"/>
    <w:rsid w:val="00E436AB"/>
    <w:rsid w:val="00E500DB"/>
    <w:rsid w:val="00E515A4"/>
    <w:rsid w:val="00E527FF"/>
    <w:rsid w:val="00E53697"/>
    <w:rsid w:val="00E55B74"/>
    <w:rsid w:val="00E561BC"/>
    <w:rsid w:val="00E572CA"/>
    <w:rsid w:val="00E6006C"/>
    <w:rsid w:val="00E6368F"/>
    <w:rsid w:val="00E67046"/>
    <w:rsid w:val="00E71DA0"/>
    <w:rsid w:val="00E73464"/>
    <w:rsid w:val="00E73E46"/>
    <w:rsid w:val="00E7431B"/>
    <w:rsid w:val="00E74A3C"/>
    <w:rsid w:val="00E751C7"/>
    <w:rsid w:val="00E76111"/>
    <w:rsid w:val="00E76F51"/>
    <w:rsid w:val="00E7724C"/>
    <w:rsid w:val="00E80FC6"/>
    <w:rsid w:val="00E81344"/>
    <w:rsid w:val="00E815C2"/>
    <w:rsid w:val="00E8178D"/>
    <w:rsid w:val="00E82422"/>
    <w:rsid w:val="00E83018"/>
    <w:rsid w:val="00E8386A"/>
    <w:rsid w:val="00E8388F"/>
    <w:rsid w:val="00E86C5E"/>
    <w:rsid w:val="00E86D66"/>
    <w:rsid w:val="00E87B34"/>
    <w:rsid w:val="00E933B2"/>
    <w:rsid w:val="00E9340B"/>
    <w:rsid w:val="00E93962"/>
    <w:rsid w:val="00E945CA"/>
    <w:rsid w:val="00E949A5"/>
    <w:rsid w:val="00E94A8C"/>
    <w:rsid w:val="00E9797C"/>
    <w:rsid w:val="00E97C61"/>
    <w:rsid w:val="00EA144D"/>
    <w:rsid w:val="00EA1C5B"/>
    <w:rsid w:val="00EA1DDE"/>
    <w:rsid w:val="00EA2610"/>
    <w:rsid w:val="00EA3B4D"/>
    <w:rsid w:val="00EA647A"/>
    <w:rsid w:val="00EA6CDD"/>
    <w:rsid w:val="00EA76F4"/>
    <w:rsid w:val="00EB05BF"/>
    <w:rsid w:val="00EB0B14"/>
    <w:rsid w:val="00EB1945"/>
    <w:rsid w:val="00EB2340"/>
    <w:rsid w:val="00EB29B9"/>
    <w:rsid w:val="00EB3B59"/>
    <w:rsid w:val="00EB40BB"/>
    <w:rsid w:val="00EB49A9"/>
    <w:rsid w:val="00EB72FF"/>
    <w:rsid w:val="00EC1B70"/>
    <w:rsid w:val="00EC1FA3"/>
    <w:rsid w:val="00EC36F9"/>
    <w:rsid w:val="00EC5B80"/>
    <w:rsid w:val="00EC5C03"/>
    <w:rsid w:val="00EC72EE"/>
    <w:rsid w:val="00EC7AD8"/>
    <w:rsid w:val="00ED1031"/>
    <w:rsid w:val="00ED14A2"/>
    <w:rsid w:val="00ED1675"/>
    <w:rsid w:val="00ED276D"/>
    <w:rsid w:val="00ED3043"/>
    <w:rsid w:val="00ED3D0C"/>
    <w:rsid w:val="00ED6B3C"/>
    <w:rsid w:val="00EE0B39"/>
    <w:rsid w:val="00EE0B67"/>
    <w:rsid w:val="00EE3B22"/>
    <w:rsid w:val="00EE6D1B"/>
    <w:rsid w:val="00EE7390"/>
    <w:rsid w:val="00EE7928"/>
    <w:rsid w:val="00EF0D52"/>
    <w:rsid w:val="00EF1179"/>
    <w:rsid w:val="00EF2C7F"/>
    <w:rsid w:val="00EF36E4"/>
    <w:rsid w:val="00EF5649"/>
    <w:rsid w:val="00EF65DD"/>
    <w:rsid w:val="00EF69AF"/>
    <w:rsid w:val="00EF6F14"/>
    <w:rsid w:val="00EF79C1"/>
    <w:rsid w:val="00F00AD7"/>
    <w:rsid w:val="00F00DE6"/>
    <w:rsid w:val="00F01C04"/>
    <w:rsid w:val="00F021AB"/>
    <w:rsid w:val="00F02ED3"/>
    <w:rsid w:val="00F04358"/>
    <w:rsid w:val="00F0674E"/>
    <w:rsid w:val="00F06C10"/>
    <w:rsid w:val="00F074D7"/>
    <w:rsid w:val="00F078F1"/>
    <w:rsid w:val="00F10795"/>
    <w:rsid w:val="00F127D1"/>
    <w:rsid w:val="00F12F08"/>
    <w:rsid w:val="00F1332F"/>
    <w:rsid w:val="00F13A0E"/>
    <w:rsid w:val="00F13EA5"/>
    <w:rsid w:val="00F14D78"/>
    <w:rsid w:val="00F15DCF"/>
    <w:rsid w:val="00F16158"/>
    <w:rsid w:val="00F16789"/>
    <w:rsid w:val="00F16934"/>
    <w:rsid w:val="00F207EB"/>
    <w:rsid w:val="00F21C21"/>
    <w:rsid w:val="00F2221C"/>
    <w:rsid w:val="00F2281F"/>
    <w:rsid w:val="00F244E3"/>
    <w:rsid w:val="00F27533"/>
    <w:rsid w:val="00F27608"/>
    <w:rsid w:val="00F33B0C"/>
    <w:rsid w:val="00F33D54"/>
    <w:rsid w:val="00F34FE6"/>
    <w:rsid w:val="00F3500C"/>
    <w:rsid w:val="00F3727F"/>
    <w:rsid w:val="00F401C4"/>
    <w:rsid w:val="00F40394"/>
    <w:rsid w:val="00F405F9"/>
    <w:rsid w:val="00F40AD2"/>
    <w:rsid w:val="00F40F0F"/>
    <w:rsid w:val="00F42212"/>
    <w:rsid w:val="00F426D3"/>
    <w:rsid w:val="00F427CB"/>
    <w:rsid w:val="00F43475"/>
    <w:rsid w:val="00F43600"/>
    <w:rsid w:val="00F4424D"/>
    <w:rsid w:val="00F4617F"/>
    <w:rsid w:val="00F51672"/>
    <w:rsid w:val="00F5198D"/>
    <w:rsid w:val="00F51A53"/>
    <w:rsid w:val="00F52962"/>
    <w:rsid w:val="00F53D8F"/>
    <w:rsid w:val="00F54615"/>
    <w:rsid w:val="00F5486D"/>
    <w:rsid w:val="00F55A28"/>
    <w:rsid w:val="00F5662E"/>
    <w:rsid w:val="00F57253"/>
    <w:rsid w:val="00F61CB6"/>
    <w:rsid w:val="00F622BF"/>
    <w:rsid w:val="00F626D3"/>
    <w:rsid w:val="00F629E0"/>
    <w:rsid w:val="00F63469"/>
    <w:rsid w:val="00F63E1A"/>
    <w:rsid w:val="00F643D1"/>
    <w:rsid w:val="00F64864"/>
    <w:rsid w:val="00F64E40"/>
    <w:rsid w:val="00F64EA2"/>
    <w:rsid w:val="00F65481"/>
    <w:rsid w:val="00F660BD"/>
    <w:rsid w:val="00F672DA"/>
    <w:rsid w:val="00F712A3"/>
    <w:rsid w:val="00F7324A"/>
    <w:rsid w:val="00F76174"/>
    <w:rsid w:val="00F76E5A"/>
    <w:rsid w:val="00F80460"/>
    <w:rsid w:val="00F807E4"/>
    <w:rsid w:val="00F81FE4"/>
    <w:rsid w:val="00F83BE5"/>
    <w:rsid w:val="00F856EC"/>
    <w:rsid w:val="00F9195D"/>
    <w:rsid w:val="00F92685"/>
    <w:rsid w:val="00F93534"/>
    <w:rsid w:val="00F94CA3"/>
    <w:rsid w:val="00F95133"/>
    <w:rsid w:val="00F95711"/>
    <w:rsid w:val="00FA2459"/>
    <w:rsid w:val="00FA2D60"/>
    <w:rsid w:val="00FA3145"/>
    <w:rsid w:val="00FA3B2C"/>
    <w:rsid w:val="00FA4821"/>
    <w:rsid w:val="00FA49E1"/>
    <w:rsid w:val="00FA4AC8"/>
    <w:rsid w:val="00FA5072"/>
    <w:rsid w:val="00FA5F04"/>
    <w:rsid w:val="00FA742B"/>
    <w:rsid w:val="00FB046A"/>
    <w:rsid w:val="00FB096E"/>
    <w:rsid w:val="00FB419C"/>
    <w:rsid w:val="00FB52C5"/>
    <w:rsid w:val="00FC0FE2"/>
    <w:rsid w:val="00FC4A88"/>
    <w:rsid w:val="00FC70E1"/>
    <w:rsid w:val="00FD1536"/>
    <w:rsid w:val="00FD179E"/>
    <w:rsid w:val="00FD23F2"/>
    <w:rsid w:val="00FD44C5"/>
    <w:rsid w:val="00FD650E"/>
    <w:rsid w:val="00FD6EC3"/>
    <w:rsid w:val="00FD729C"/>
    <w:rsid w:val="00FE25CF"/>
    <w:rsid w:val="00FE326E"/>
    <w:rsid w:val="00FE5742"/>
    <w:rsid w:val="00FE5789"/>
    <w:rsid w:val="00FE7CA6"/>
    <w:rsid w:val="00FF20AD"/>
    <w:rsid w:val="00FF46A6"/>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5AC1FDAE"/>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99"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nhideWhenUsed="1" w:qFormat="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uiPriority="22" w:qFormat="1"/>
    <w:lsdException w:name="Emphasis" w:semiHidden="1" w:uiPriority="3"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link w:val="Heading1Char"/>
    <w:uiPriority w:val="9"/>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99"/>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99"/>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99"/>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uiPriority w:val="39"/>
    <w:rsid w:val="00185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
      </w:numPr>
      <w:spacing w:after="240"/>
      <w:ind w:left="720" w:hanging="720"/>
    </w:pPr>
    <w:rPr>
      <w:rFonts w:eastAsia="Calibri" w:cs="Arial"/>
    </w:rPr>
  </w:style>
  <w:style w:type="paragraph" w:customStyle="1" w:styleId="009ShortList-Bullets">
    <w:name w:val="009 Short List - Bullets"/>
    <w:basedOn w:val="Normal"/>
    <w:qFormat/>
    <w:rsid w:val="00D57EA0"/>
    <w:pPr>
      <w:numPr>
        <w:numId w:val="1"/>
      </w:numPr>
      <w:ind w:hanging="720"/>
    </w:pPr>
    <w:rPr>
      <w:rFonts w:eastAsia="Calibri" w:cs="Arial"/>
    </w:rPr>
  </w:style>
  <w:style w:type="paragraph" w:customStyle="1" w:styleId="010ShortList-Numbers">
    <w:name w:val="010 Short List - Numbers"/>
    <w:basedOn w:val="009ShortList-Bullets"/>
    <w:qFormat/>
    <w:rsid w:val="00F5486D"/>
    <w:pPr>
      <w:numPr>
        <w:numId w:val="4"/>
      </w:numPr>
      <w:tabs>
        <w:tab w:val="left" w:pos="720"/>
      </w:tabs>
      <w:ind w:left="720" w:hanging="720"/>
    </w:pPr>
  </w:style>
  <w:style w:type="paragraph" w:customStyle="1" w:styleId="012LongList-Numbers">
    <w:name w:val="012 Long List - Numbers"/>
    <w:basedOn w:val="ListParagraph"/>
    <w:qFormat/>
    <w:rsid w:val="00D623E1"/>
    <w:pPr>
      <w:numPr>
        <w:numId w:val="3"/>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uiPriority w:val="9"/>
    <w:rsid w:val="003631F0"/>
    <w:rPr>
      <w:rFonts w:ascii="Cambria" w:eastAsia="Times New Roman" w:hAnsi="Cambria" w:cs="Times New Roman"/>
      <w:b/>
      <w:bCs/>
      <w:sz w:val="26"/>
      <w:szCs w:val="26"/>
    </w:rPr>
  </w:style>
  <w:style w:type="character" w:customStyle="1" w:styleId="Heading4Char">
    <w:name w:val="Heading 4 Char"/>
    <w:link w:val="Heading4"/>
    <w:uiPriority w:val="9"/>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uiPriority w:val="99"/>
    <w:rsid w:val="00B9580A"/>
    <w:rPr>
      <w:rFonts w:ascii="Arial" w:hAnsi="Arial"/>
      <w:sz w:val="24"/>
      <w:szCs w:val="24"/>
    </w:rPr>
  </w:style>
  <w:style w:type="character" w:styleId="FollowedHyperlink">
    <w:name w:val="FollowedHyperlink"/>
    <w:uiPriority w:val="3"/>
    <w:semiHidden/>
    <w:rsid w:val="00364399"/>
    <w:rPr>
      <w:color w:val="800080"/>
      <w:u w:val="single"/>
    </w:rPr>
  </w:style>
  <w:style w:type="paragraph" w:styleId="BodyText">
    <w:name w:val="Body Text"/>
    <w:basedOn w:val="Normal"/>
    <w:link w:val="BodyTextChar"/>
    <w:unhideWhenUsed/>
    <w:qFormat/>
    <w:rsid w:val="00620B2D"/>
    <w:pPr>
      <w:spacing w:after="120"/>
    </w:pPr>
  </w:style>
  <w:style w:type="character" w:customStyle="1" w:styleId="BodyTextChar">
    <w:name w:val="Body Text Char"/>
    <w:basedOn w:val="DefaultParagraphFont"/>
    <w:link w:val="BodyText"/>
    <w:rsid w:val="00620B2D"/>
    <w:rPr>
      <w:sz w:val="24"/>
      <w:szCs w:val="24"/>
    </w:rPr>
  </w:style>
  <w:style w:type="table" w:customStyle="1" w:styleId="TableGrid1">
    <w:name w:val="Table Grid1"/>
    <w:basedOn w:val="TableNormal"/>
    <w:next w:val="TableGrid"/>
    <w:uiPriority w:val="39"/>
    <w:rsid w:val="001C69D5"/>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E527FF"/>
  </w:style>
  <w:style w:type="paragraph" w:customStyle="1" w:styleId="FirstParagraph">
    <w:name w:val="First Paragraph"/>
    <w:basedOn w:val="BodyText"/>
    <w:next w:val="BodyText"/>
    <w:qFormat/>
    <w:rsid w:val="00E527FF"/>
    <w:pPr>
      <w:spacing w:before="180" w:after="180"/>
    </w:pPr>
    <w:rPr>
      <w:rFonts w:ascii="Calibri" w:eastAsia="Calibri" w:hAnsi="Calibri"/>
    </w:rPr>
  </w:style>
  <w:style w:type="character" w:customStyle="1" w:styleId="Heading1Char">
    <w:name w:val="Heading 1 Char"/>
    <w:basedOn w:val="DefaultParagraphFont"/>
    <w:link w:val="Heading1"/>
    <w:uiPriority w:val="9"/>
    <w:rsid w:val="00E527FF"/>
    <w:rPr>
      <w:rFonts w:cs="Arial"/>
      <w:b/>
      <w:bCs/>
      <w:kern w:val="32"/>
      <w:sz w:val="32"/>
      <w:szCs w:val="32"/>
    </w:rPr>
  </w:style>
  <w:style w:type="paragraph" w:customStyle="1" w:styleId="para">
    <w:name w:val="para"/>
    <w:basedOn w:val="Normal"/>
    <w:rsid w:val="00E527FF"/>
    <w:pPr>
      <w:spacing w:before="100" w:beforeAutospacing="1" w:after="100" w:afterAutospacing="1"/>
    </w:pPr>
    <w:rPr>
      <w:rFonts w:ascii="Times New Roman" w:hAnsi="Times New Roman"/>
    </w:rPr>
  </w:style>
  <w:style w:type="table" w:customStyle="1" w:styleId="TableGrid2">
    <w:name w:val="Table Grid2"/>
    <w:basedOn w:val="TableNormal"/>
    <w:next w:val="TableGrid"/>
    <w:uiPriority w:val="39"/>
    <w:rsid w:val="00E527F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527FF"/>
    <w:rPr>
      <w:b/>
      <w:bCs/>
    </w:rPr>
  </w:style>
  <w:style w:type="paragraph" w:customStyle="1" w:styleId="usdaparagraphtext">
    <w:name w:val="usda_paragraph_text"/>
    <w:basedOn w:val="Normal"/>
    <w:rsid w:val="00E527FF"/>
    <w:pPr>
      <w:spacing w:before="100" w:beforeAutospacing="1" w:after="100" w:afterAutospacing="1"/>
    </w:pPr>
    <w:rPr>
      <w:rFonts w:ascii="Times New Roman" w:hAnsi="Times New Roman"/>
    </w:rPr>
  </w:style>
  <w:style w:type="character" w:customStyle="1" w:styleId="UnresolvedMention1">
    <w:name w:val="Unresolved Mention1"/>
    <w:basedOn w:val="DefaultParagraphFont"/>
    <w:uiPriority w:val="99"/>
    <w:semiHidden/>
    <w:unhideWhenUsed/>
    <w:rsid w:val="00E527FF"/>
    <w:rPr>
      <w:color w:val="605E5C"/>
      <w:shd w:val="clear" w:color="auto" w:fill="E1DFDD"/>
    </w:rPr>
  </w:style>
  <w:style w:type="paragraph" w:styleId="Bibliography">
    <w:name w:val="Bibliography"/>
    <w:basedOn w:val="Normal"/>
    <w:next w:val="Normal"/>
    <w:uiPriority w:val="37"/>
    <w:unhideWhenUsed/>
    <w:rsid w:val="00E527FF"/>
    <w:pPr>
      <w:spacing w:after="160" w:line="259" w:lineRule="auto"/>
    </w:pPr>
    <w:rPr>
      <w:rFonts w:ascii="Calibri" w:eastAsia="Calibri" w:hAnsi="Calibri"/>
      <w:sz w:val="22"/>
      <w:szCs w:val="22"/>
    </w:rPr>
  </w:style>
  <w:style w:type="character" w:styleId="PlaceholderText">
    <w:name w:val="Placeholder Text"/>
    <w:basedOn w:val="DefaultParagraphFont"/>
    <w:uiPriority w:val="99"/>
    <w:semiHidden/>
    <w:rsid w:val="00E527FF"/>
    <w:rPr>
      <w:color w:val="808080"/>
    </w:rPr>
  </w:style>
  <w:style w:type="table" w:customStyle="1" w:styleId="TableGrid3">
    <w:name w:val="Table Grid3"/>
    <w:basedOn w:val="TableNormal"/>
    <w:next w:val="TableGrid"/>
    <w:uiPriority w:val="39"/>
    <w:rsid w:val="00EB05B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3"/>
    <w:semiHidden/>
    <w:unhideWhenUsed/>
    <w:rsid w:val="00304979"/>
    <w:rPr>
      <w:sz w:val="16"/>
      <w:szCs w:val="16"/>
    </w:rPr>
  </w:style>
  <w:style w:type="paragraph" w:styleId="CommentText">
    <w:name w:val="annotation text"/>
    <w:basedOn w:val="Normal"/>
    <w:link w:val="CommentTextChar"/>
    <w:uiPriority w:val="3"/>
    <w:semiHidden/>
    <w:unhideWhenUsed/>
    <w:rsid w:val="00304979"/>
    <w:rPr>
      <w:sz w:val="20"/>
      <w:szCs w:val="20"/>
    </w:rPr>
  </w:style>
  <w:style w:type="character" w:customStyle="1" w:styleId="CommentTextChar">
    <w:name w:val="Comment Text Char"/>
    <w:basedOn w:val="DefaultParagraphFont"/>
    <w:link w:val="CommentText"/>
    <w:uiPriority w:val="3"/>
    <w:semiHidden/>
    <w:rsid w:val="00304979"/>
  </w:style>
  <w:style w:type="paragraph" w:styleId="CommentSubject">
    <w:name w:val="annotation subject"/>
    <w:basedOn w:val="CommentText"/>
    <w:next w:val="CommentText"/>
    <w:link w:val="CommentSubjectChar"/>
    <w:uiPriority w:val="3"/>
    <w:semiHidden/>
    <w:unhideWhenUsed/>
    <w:rsid w:val="00304979"/>
    <w:rPr>
      <w:b/>
      <w:bCs/>
    </w:rPr>
  </w:style>
  <w:style w:type="character" w:customStyle="1" w:styleId="CommentSubjectChar">
    <w:name w:val="Comment Subject Char"/>
    <w:basedOn w:val="CommentTextChar"/>
    <w:link w:val="CommentSubject"/>
    <w:uiPriority w:val="3"/>
    <w:semiHidden/>
    <w:rsid w:val="00304979"/>
    <w:rPr>
      <w:b/>
      <w:bCs/>
    </w:rPr>
  </w:style>
  <w:style w:type="paragraph" w:styleId="BlockText">
    <w:name w:val="Block Text"/>
    <w:basedOn w:val="Normal"/>
    <w:uiPriority w:val="3"/>
    <w:unhideWhenUsed/>
    <w:rsid w:val="002F7CD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4305">
      <w:bodyDiv w:val="1"/>
      <w:marLeft w:val="0"/>
      <w:marRight w:val="0"/>
      <w:marTop w:val="0"/>
      <w:marBottom w:val="0"/>
      <w:divBdr>
        <w:top w:val="none" w:sz="0" w:space="0" w:color="auto"/>
        <w:left w:val="none" w:sz="0" w:space="0" w:color="auto"/>
        <w:bottom w:val="none" w:sz="0" w:space="0" w:color="auto"/>
        <w:right w:val="none" w:sz="0" w:space="0" w:color="auto"/>
      </w:divBdr>
    </w:div>
    <w:div w:id="70590322">
      <w:bodyDiv w:val="1"/>
      <w:marLeft w:val="0"/>
      <w:marRight w:val="0"/>
      <w:marTop w:val="0"/>
      <w:marBottom w:val="0"/>
      <w:divBdr>
        <w:top w:val="none" w:sz="0" w:space="0" w:color="auto"/>
        <w:left w:val="none" w:sz="0" w:space="0" w:color="auto"/>
        <w:bottom w:val="none" w:sz="0" w:space="0" w:color="auto"/>
        <w:right w:val="none" w:sz="0" w:space="0" w:color="auto"/>
      </w:divBdr>
    </w:div>
    <w:div w:id="266887777">
      <w:bodyDiv w:val="1"/>
      <w:marLeft w:val="0"/>
      <w:marRight w:val="0"/>
      <w:marTop w:val="0"/>
      <w:marBottom w:val="0"/>
      <w:divBdr>
        <w:top w:val="none" w:sz="0" w:space="0" w:color="auto"/>
        <w:left w:val="none" w:sz="0" w:space="0" w:color="auto"/>
        <w:bottom w:val="none" w:sz="0" w:space="0" w:color="auto"/>
        <w:right w:val="none" w:sz="0" w:space="0" w:color="auto"/>
      </w:divBdr>
    </w:div>
    <w:div w:id="305088473">
      <w:bodyDiv w:val="1"/>
      <w:marLeft w:val="0"/>
      <w:marRight w:val="0"/>
      <w:marTop w:val="0"/>
      <w:marBottom w:val="0"/>
      <w:divBdr>
        <w:top w:val="none" w:sz="0" w:space="0" w:color="auto"/>
        <w:left w:val="none" w:sz="0" w:space="0" w:color="auto"/>
        <w:bottom w:val="none" w:sz="0" w:space="0" w:color="auto"/>
        <w:right w:val="none" w:sz="0" w:space="0" w:color="auto"/>
      </w:divBdr>
    </w:div>
    <w:div w:id="305935481">
      <w:bodyDiv w:val="1"/>
      <w:marLeft w:val="0"/>
      <w:marRight w:val="0"/>
      <w:marTop w:val="0"/>
      <w:marBottom w:val="0"/>
      <w:divBdr>
        <w:top w:val="none" w:sz="0" w:space="0" w:color="auto"/>
        <w:left w:val="none" w:sz="0" w:space="0" w:color="auto"/>
        <w:bottom w:val="none" w:sz="0" w:space="0" w:color="auto"/>
        <w:right w:val="none" w:sz="0" w:space="0" w:color="auto"/>
      </w:divBdr>
    </w:div>
    <w:div w:id="320424164">
      <w:bodyDiv w:val="1"/>
      <w:marLeft w:val="0"/>
      <w:marRight w:val="0"/>
      <w:marTop w:val="0"/>
      <w:marBottom w:val="0"/>
      <w:divBdr>
        <w:top w:val="none" w:sz="0" w:space="0" w:color="auto"/>
        <w:left w:val="none" w:sz="0" w:space="0" w:color="auto"/>
        <w:bottom w:val="none" w:sz="0" w:space="0" w:color="auto"/>
        <w:right w:val="none" w:sz="0" w:space="0" w:color="auto"/>
      </w:divBdr>
    </w:div>
    <w:div w:id="332220211">
      <w:bodyDiv w:val="1"/>
      <w:marLeft w:val="0"/>
      <w:marRight w:val="0"/>
      <w:marTop w:val="0"/>
      <w:marBottom w:val="0"/>
      <w:divBdr>
        <w:top w:val="none" w:sz="0" w:space="0" w:color="auto"/>
        <w:left w:val="none" w:sz="0" w:space="0" w:color="auto"/>
        <w:bottom w:val="none" w:sz="0" w:space="0" w:color="auto"/>
        <w:right w:val="none" w:sz="0" w:space="0" w:color="auto"/>
      </w:divBdr>
    </w:div>
    <w:div w:id="350570925">
      <w:bodyDiv w:val="1"/>
      <w:marLeft w:val="0"/>
      <w:marRight w:val="0"/>
      <w:marTop w:val="0"/>
      <w:marBottom w:val="0"/>
      <w:divBdr>
        <w:top w:val="none" w:sz="0" w:space="0" w:color="auto"/>
        <w:left w:val="none" w:sz="0" w:space="0" w:color="auto"/>
        <w:bottom w:val="none" w:sz="0" w:space="0" w:color="auto"/>
        <w:right w:val="none" w:sz="0" w:space="0" w:color="auto"/>
      </w:divBdr>
    </w:div>
    <w:div w:id="361632126">
      <w:bodyDiv w:val="1"/>
      <w:marLeft w:val="0"/>
      <w:marRight w:val="0"/>
      <w:marTop w:val="0"/>
      <w:marBottom w:val="0"/>
      <w:divBdr>
        <w:top w:val="none" w:sz="0" w:space="0" w:color="auto"/>
        <w:left w:val="none" w:sz="0" w:space="0" w:color="auto"/>
        <w:bottom w:val="none" w:sz="0" w:space="0" w:color="auto"/>
        <w:right w:val="none" w:sz="0" w:space="0" w:color="auto"/>
      </w:divBdr>
    </w:div>
    <w:div w:id="437019267">
      <w:bodyDiv w:val="1"/>
      <w:marLeft w:val="0"/>
      <w:marRight w:val="0"/>
      <w:marTop w:val="0"/>
      <w:marBottom w:val="0"/>
      <w:divBdr>
        <w:top w:val="none" w:sz="0" w:space="0" w:color="auto"/>
        <w:left w:val="none" w:sz="0" w:space="0" w:color="auto"/>
        <w:bottom w:val="none" w:sz="0" w:space="0" w:color="auto"/>
        <w:right w:val="none" w:sz="0" w:space="0" w:color="auto"/>
      </w:divBdr>
    </w:div>
    <w:div w:id="476841709">
      <w:bodyDiv w:val="1"/>
      <w:marLeft w:val="0"/>
      <w:marRight w:val="0"/>
      <w:marTop w:val="0"/>
      <w:marBottom w:val="0"/>
      <w:divBdr>
        <w:top w:val="none" w:sz="0" w:space="0" w:color="auto"/>
        <w:left w:val="none" w:sz="0" w:space="0" w:color="auto"/>
        <w:bottom w:val="none" w:sz="0" w:space="0" w:color="auto"/>
        <w:right w:val="none" w:sz="0" w:space="0" w:color="auto"/>
      </w:divBdr>
    </w:div>
    <w:div w:id="484587761">
      <w:bodyDiv w:val="1"/>
      <w:marLeft w:val="0"/>
      <w:marRight w:val="0"/>
      <w:marTop w:val="0"/>
      <w:marBottom w:val="0"/>
      <w:divBdr>
        <w:top w:val="none" w:sz="0" w:space="0" w:color="auto"/>
        <w:left w:val="none" w:sz="0" w:space="0" w:color="auto"/>
        <w:bottom w:val="none" w:sz="0" w:space="0" w:color="auto"/>
        <w:right w:val="none" w:sz="0" w:space="0" w:color="auto"/>
      </w:divBdr>
    </w:div>
    <w:div w:id="562102656">
      <w:bodyDiv w:val="1"/>
      <w:marLeft w:val="0"/>
      <w:marRight w:val="0"/>
      <w:marTop w:val="0"/>
      <w:marBottom w:val="0"/>
      <w:divBdr>
        <w:top w:val="none" w:sz="0" w:space="0" w:color="auto"/>
        <w:left w:val="none" w:sz="0" w:space="0" w:color="auto"/>
        <w:bottom w:val="none" w:sz="0" w:space="0" w:color="auto"/>
        <w:right w:val="none" w:sz="0" w:space="0" w:color="auto"/>
      </w:divBdr>
    </w:div>
    <w:div w:id="761028915">
      <w:bodyDiv w:val="1"/>
      <w:marLeft w:val="0"/>
      <w:marRight w:val="0"/>
      <w:marTop w:val="0"/>
      <w:marBottom w:val="0"/>
      <w:divBdr>
        <w:top w:val="none" w:sz="0" w:space="0" w:color="auto"/>
        <w:left w:val="none" w:sz="0" w:space="0" w:color="auto"/>
        <w:bottom w:val="none" w:sz="0" w:space="0" w:color="auto"/>
        <w:right w:val="none" w:sz="0" w:space="0" w:color="auto"/>
      </w:divBdr>
    </w:div>
    <w:div w:id="804659744">
      <w:bodyDiv w:val="1"/>
      <w:marLeft w:val="0"/>
      <w:marRight w:val="0"/>
      <w:marTop w:val="0"/>
      <w:marBottom w:val="0"/>
      <w:divBdr>
        <w:top w:val="none" w:sz="0" w:space="0" w:color="auto"/>
        <w:left w:val="none" w:sz="0" w:space="0" w:color="auto"/>
        <w:bottom w:val="none" w:sz="0" w:space="0" w:color="auto"/>
        <w:right w:val="none" w:sz="0" w:space="0" w:color="auto"/>
      </w:divBdr>
    </w:div>
    <w:div w:id="831801988">
      <w:bodyDiv w:val="1"/>
      <w:marLeft w:val="0"/>
      <w:marRight w:val="0"/>
      <w:marTop w:val="0"/>
      <w:marBottom w:val="0"/>
      <w:divBdr>
        <w:top w:val="none" w:sz="0" w:space="0" w:color="auto"/>
        <w:left w:val="none" w:sz="0" w:space="0" w:color="auto"/>
        <w:bottom w:val="none" w:sz="0" w:space="0" w:color="auto"/>
        <w:right w:val="none" w:sz="0" w:space="0" w:color="auto"/>
      </w:divBdr>
    </w:div>
    <w:div w:id="885022290">
      <w:bodyDiv w:val="1"/>
      <w:marLeft w:val="0"/>
      <w:marRight w:val="0"/>
      <w:marTop w:val="0"/>
      <w:marBottom w:val="0"/>
      <w:divBdr>
        <w:top w:val="none" w:sz="0" w:space="0" w:color="auto"/>
        <w:left w:val="none" w:sz="0" w:space="0" w:color="auto"/>
        <w:bottom w:val="none" w:sz="0" w:space="0" w:color="auto"/>
        <w:right w:val="none" w:sz="0" w:space="0" w:color="auto"/>
      </w:divBdr>
    </w:div>
    <w:div w:id="946693900">
      <w:bodyDiv w:val="1"/>
      <w:marLeft w:val="0"/>
      <w:marRight w:val="0"/>
      <w:marTop w:val="0"/>
      <w:marBottom w:val="0"/>
      <w:divBdr>
        <w:top w:val="none" w:sz="0" w:space="0" w:color="auto"/>
        <w:left w:val="none" w:sz="0" w:space="0" w:color="auto"/>
        <w:bottom w:val="none" w:sz="0" w:space="0" w:color="auto"/>
        <w:right w:val="none" w:sz="0" w:space="0" w:color="auto"/>
      </w:divBdr>
    </w:div>
    <w:div w:id="1051686170">
      <w:bodyDiv w:val="1"/>
      <w:marLeft w:val="0"/>
      <w:marRight w:val="0"/>
      <w:marTop w:val="0"/>
      <w:marBottom w:val="0"/>
      <w:divBdr>
        <w:top w:val="none" w:sz="0" w:space="0" w:color="auto"/>
        <w:left w:val="none" w:sz="0" w:space="0" w:color="auto"/>
        <w:bottom w:val="none" w:sz="0" w:space="0" w:color="auto"/>
        <w:right w:val="none" w:sz="0" w:space="0" w:color="auto"/>
      </w:divBdr>
    </w:div>
    <w:div w:id="1113208177">
      <w:bodyDiv w:val="1"/>
      <w:marLeft w:val="0"/>
      <w:marRight w:val="0"/>
      <w:marTop w:val="0"/>
      <w:marBottom w:val="0"/>
      <w:divBdr>
        <w:top w:val="none" w:sz="0" w:space="0" w:color="auto"/>
        <w:left w:val="none" w:sz="0" w:space="0" w:color="auto"/>
        <w:bottom w:val="none" w:sz="0" w:space="0" w:color="auto"/>
        <w:right w:val="none" w:sz="0" w:space="0" w:color="auto"/>
      </w:divBdr>
    </w:div>
    <w:div w:id="1192456095">
      <w:bodyDiv w:val="1"/>
      <w:marLeft w:val="0"/>
      <w:marRight w:val="0"/>
      <w:marTop w:val="0"/>
      <w:marBottom w:val="0"/>
      <w:divBdr>
        <w:top w:val="none" w:sz="0" w:space="0" w:color="auto"/>
        <w:left w:val="none" w:sz="0" w:space="0" w:color="auto"/>
        <w:bottom w:val="none" w:sz="0" w:space="0" w:color="auto"/>
        <w:right w:val="none" w:sz="0" w:space="0" w:color="auto"/>
      </w:divBdr>
    </w:div>
    <w:div w:id="1403795170">
      <w:bodyDiv w:val="1"/>
      <w:marLeft w:val="0"/>
      <w:marRight w:val="0"/>
      <w:marTop w:val="0"/>
      <w:marBottom w:val="0"/>
      <w:divBdr>
        <w:top w:val="none" w:sz="0" w:space="0" w:color="auto"/>
        <w:left w:val="none" w:sz="0" w:space="0" w:color="auto"/>
        <w:bottom w:val="none" w:sz="0" w:space="0" w:color="auto"/>
        <w:right w:val="none" w:sz="0" w:space="0" w:color="auto"/>
      </w:divBdr>
    </w:div>
    <w:div w:id="1457525194">
      <w:bodyDiv w:val="1"/>
      <w:marLeft w:val="0"/>
      <w:marRight w:val="0"/>
      <w:marTop w:val="0"/>
      <w:marBottom w:val="0"/>
      <w:divBdr>
        <w:top w:val="none" w:sz="0" w:space="0" w:color="auto"/>
        <w:left w:val="none" w:sz="0" w:space="0" w:color="auto"/>
        <w:bottom w:val="none" w:sz="0" w:space="0" w:color="auto"/>
        <w:right w:val="none" w:sz="0" w:space="0" w:color="auto"/>
      </w:divBdr>
    </w:div>
    <w:div w:id="1726101146">
      <w:bodyDiv w:val="1"/>
      <w:marLeft w:val="0"/>
      <w:marRight w:val="0"/>
      <w:marTop w:val="0"/>
      <w:marBottom w:val="0"/>
      <w:divBdr>
        <w:top w:val="none" w:sz="0" w:space="0" w:color="auto"/>
        <w:left w:val="none" w:sz="0" w:space="0" w:color="auto"/>
        <w:bottom w:val="none" w:sz="0" w:space="0" w:color="auto"/>
        <w:right w:val="none" w:sz="0" w:space="0" w:color="auto"/>
      </w:divBdr>
    </w:div>
    <w:div w:id="1729693629">
      <w:bodyDiv w:val="1"/>
      <w:marLeft w:val="0"/>
      <w:marRight w:val="0"/>
      <w:marTop w:val="0"/>
      <w:marBottom w:val="0"/>
      <w:divBdr>
        <w:top w:val="none" w:sz="0" w:space="0" w:color="auto"/>
        <w:left w:val="none" w:sz="0" w:space="0" w:color="auto"/>
        <w:bottom w:val="none" w:sz="0" w:space="0" w:color="auto"/>
        <w:right w:val="none" w:sz="0" w:space="0" w:color="auto"/>
      </w:divBdr>
    </w:div>
    <w:div w:id="1845512079">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 w:id="1951160990">
      <w:bodyDiv w:val="1"/>
      <w:marLeft w:val="0"/>
      <w:marRight w:val="0"/>
      <w:marTop w:val="0"/>
      <w:marBottom w:val="0"/>
      <w:divBdr>
        <w:top w:val="none" w:sz="0" w:space="0" w:color="auto"/>
        <w:left w:val="none" w:sz="0" w:space="0" w:color="auto"/>
        <w:bottom w:val="none" w:sz="0" w:space="0" w:color="auto"/>
        <w:right w:val="none" w:sz="0" w:space="0" w:color="auto"/>
      </w:divBdr>
    </w:div>
    <w:div w:id="1960405150">
      <w:bodyDiv w:val="1"/>
      <w:marLeft w:val="0"/>
      <w:marRight w:val="0"/>
      <w:marTop w:val="0"/>
      <w:marBottom w:val="0"/>
      <w:divBdr>
        <w:top w:val="none" w:sz="0" w:space="0" w:color="auto"/>
        <w:left w:val="none" w:sz="0" w:space="0" w:color="auto"/>
        <w:bottom w:val="none" w:sz="0" w:space="0" w:color="auto"/>
        <w:right w:val="none" w:sz="0" w:space="0" w:color="auto"/>
      </w:divBdr>
    </w:div>
    <w:div w:id="2087729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2.png"/><Relationship Id="rId26" Type="http://schemas.openxmlformats.org/officeDocument/2006/relationships/hyperlink" Target="https://style.tidyverse.org/package-files.html" TargetMode="External"/><Relationship Id="rId39" Type="http://schemas.openxmlformats.org/officeDocument/2006/relationships/image" Target="media/image14.png"/><Relationship Id="rId21" Type="http://schemas.openxmlformats.org/officeDocument/2006/relationships/image" Target="media/image5.png"/><Relationship Id="rId34" Type="http://schemas.microsoft.com/office/2007/relationships/hdphoto" Target="media/hdphoto1.wdp"/><Relationship Id="rId42" Type="http://schemas.openxmlformats.org/officeDocument/2006/relationships/image" Target="media/image17.png"/><Relationship Id="rId47" Type="http://schemas.openxmlformats.org/officeDocument/2006/relationships/image" Target="media/image22.png"/><Relationship Id="rId50" Type="http://schemas.openxmlformats.org/officeDocument/2006/relationships/image" Target="media/image25.png"/><Relationship Id="rId55" Type="http://schemas.openxmlformats.org/officeDocument/2006/relationships/header" Target="header2.xml"/><Relationship Id="rId63" Type="http://schemas.openxmlformats.org/officeDocument/2006/relationships/hyperlink" Target="https://doi.org/10.2112/jcoastres-d-14-00161.1" TargetMode="External"/><Relationship Id="rId68" Type="http://schemas.openxmlformats.org/officeDocument/2006/relationships/hyperlink" Target="https://www.sciencebase.gov/catalog/item/5a8a3ffbe4b00f54eb3ec75e"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hyperlink" Target="http://arcs.uflib.ufl.edu/" TargetMode="External"/><Relationship Id="rId29" Type="http://schemas.openxmlformats.org/officeDocument/2006/relationships/image" Target="media/image8.jpeg"/><Relationship Id="rId11" Type="http://schemas.openxmlformats.org/officeDocument/2006/relationships/comments" Target="comments.xml"/><Relationship Id="rId24" Type="http://schemas.openxmlformats.org/officeDocument/2006/relationships/hyperlink" Target="https://help.github.com/en/github/collaborating-with-issues-and-pull-requests/about-merge-conflicts" TargetMode="External"/><Relationship Id="rId32" Type="http://schemas.openxmlformats.org/officeDocument/2006/relationships/image" Target="media/image9.png"/><Relationship Id="rId37" Type="http://schemas.openxmlformats.org/officeDocument/2006/relationships/hyperlink" Target="https://www.usgs.gov/centers/whcmsc/science/digital-shoreline-analysis-system-dsas?qt-science_center_objects=0" TargetMode="External"/><Relationship Id="rId40" Type="http://schemas.openxmlformats.org/officeDocument/2006/relationships/image" Target="media/image15.png"/><Relationship Id="rId45" Type="http://schemas.openxmlformats.org/officeDocument/2006/relationships/image" Target="media/image20.png"/><Relationship Id="rId53" Type="http://schemas.openxmlformats.org/officeDocument/2006/relationships/hyperlink" Target="https://earthexplorer.usgs.gov/" TargetMode="External"/><Relationship Id="rId58" Type="http://schemas.openxmlformats.org/officeDocument/2006/relationships/hyperlink" Target="https://doi.org/10.1017/S037689290200005X" TargetMode="External"/><Relationship Id="rId66" Type="http://schemas.openxmlformats.org/officeDocument/2006/relationships/hyperlink" Target="http://doi.org/10.5281/zenodo.4319177" TargetMode="External"/><Relationship Id="rId74" Type="http://schemas.microsoft.com/office/2011/relationships/people" Target="peop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www.github.com" TargetMode="External"/><Relationship Id="rId28" Type="http://schemas.openxmlformats.org/officeDocument/2006/relationships/image" Target="media/image7.jpeg"/><Relationship Id="rId36" Type="http://schemas.openxmlformats.org/officeDocument/2006/relationships/image" Target="media/image12.png"/><Relationship Id="rId49" Type="http://schemas.openxmlformats.org/officeDocument/2006/relationships/image" Target="media/image24.png"/><Relationship Id="rId57" Type="http://schemas.openxmlformats.org/officeDocument/2006/relationships/hyperlink" Target="https://doi.org/10.1101/108555" TargetMode="External"/><Relationship Id="rId61" Type="http://schemas.openxmlformats.org/officeDocument/2006/relationships/hyperlink" Target="https://doi.org/10.1111/j.1365-2486.2007.01440.x" TargetMode="External"/><Relationship Id="rId10" Type="http://schemas.openxmlformats.org/officeDocument/2006/relationships/footer" Target="footer2.xml"/><Relationship Id="rId19" Type="http://schemas.openxmlformats.org/officeDocument/2006/relationships/image" Target="media/image3.png"/><Relationship Id="rId31" Type="http://schemas.openxmlformats.org/officeDocument/2006/relationships/hyperlink" Target="https://www.fsa.usda.gov/programs-and-services/aerial-photography/imagery-programs/naip-imagery/" TargetMode="External"/><Relationship Id="rId44" Type="http://schemas.openxmlformats.org/officeDocument/2006/relationships/image" Target="media/image19.png"/><Relationship Id="rId52" Type="http://schemas.openxmlformats.org/officeDocument/2006/relationships/hyperlink" Target="http://www.wunderground.com" TargetMode="External"/><Relationship Id="rId60" Type="http://schemas.openxmlformats.org/officeDocument/2006/relationships/hyperlink" Target="https://doi.org/10.1002/2013ef000188" TargetMode="External"/><Relationship Id="rId65" Type="http://schemas.openxmlformats.org/officeDocument/2006/relationships/hyperlink" Target="https://doi.org/10.1016/j.biocon.2005.09.005"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6.jpeg"/><Relationship Id="rId27" Type="http://schemas.openxmlformats.org/officeDocument/2006/relationships/hyperlink" Target="https://guides.github.com/activities/hello-world/" TargetMode="External"/><Relationship Id="rId30" Type="http://schemas.openxmlformats.org/officeDocument/2006/relationships/hyperlink" Target="https://earthexplorer.usgs.gov/" TargetMode="External"/><Relationship Id="rId35" Type="http://schemas.openxmlformats.org/officeDocument/2006/relationships/image" Target="media/image11.jpe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footer" Target="footer4.xml"/><Relationship Id="rId64" Type="http://schemas.openxmlformats.org/officeDocument/2006/relationships/hyperlink" Target="https://doi.org/10.1038/s41559-017-0160" TargetMode="External"/><Relationship Id="rId69" Type="http://schemas.openxmlformats.org/officeDocument/2006/relationships/hyperlink" Target="https://waterdata.usgs.gov/nwis/inventory/?site_no=02323500" TargetMode="External"/><Relationship Id="rId8" Type="http://schemas.openxmlformats.org/officeDocument/2006/relationships/header" Target="header1.xml"/><Relationship Id="rId51" Type="http://schemas.openxmlformats.org/officeDocument/2006/relationships/hyperlink" Target="https://tidesandcurrents.noaa.gov/" TargetMode="External"/><Relationship Id="rId72" Type="http://schemas.openxmlformats.org/officeDocument/2006/relationships/footer" Target="footer6.xml"/><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1.png"/><Relationship Id="rId25" Type="http://schemas.openxmlformats.org/officeDocument/2006/relationships/hyperlink" Target="https://github.com/LCRoysterproject/repo_structure" TargetMode="External"/><Relationship Id="rId33" Type="http://schemas.openxmlformats.org/officeDocument/2006/relationships/image" Target="media/image10.png"/><Relationship Id="rId38" Type="http://schemas.openxmlformats.org/officeDocument/2006/relationships/image" Target="media/image13.jpeg"/><Relationship Id="rId46" Type="http://schemas.openxmlformats.org/officeDocument/2006/relationships/image" Target="media/image21.png"/><Relationship Id="rId59" Type="http://schemas.openxmlformats.org/officeDocument/2006/relationships/hyperlink" Target="http://www.bebr.ufl.edu/population" TargetMode="External"/><Relationship Id="rId67" Type="http://schemas.openxmlformats.org/officeDocument/2006/relationships/hyperlink" Target="https://doi.org/10.1080/15564894.2016.1163758" TargetMode="External"/><Relationship Id="rId20" Type="http://schemas.openxmlformats.org/officeDocument/2006/relationships/image" Target="media/image4.jpeg"/><Relationship Id="rId41" Type="http://schemas.openxmlformats.org/officeDocument/2006/relationships/image" Target="media/image16.png"/><Relationship Id="rId54" Type="http://schemas.openxmlformats.org/officeDocument/2006/relationships/hyperlink" Target="https://www.fsa.usda.gov/Assets/USDA-FSA-Public/usdafiles/APFO/support-documents/pdfs/fourband_infosheet_2017.pdf" TargetMode="External"/><Relationship Id="rId62" Type="http://schemas.openxmlformats.org/officeDocument/2006/relationships/hyperlink" Target="Https://Pubs.usgs.gov/of/2018/1179/ofr20181179.Pdf" TargetMode="External"/><Relationship Id="rId70" Type="http://schemas.openxmlformats.org/officeDocument/2006/relationships/header" Target="header3.xm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7954852F1894A36AB82A92A575C016B"/>
        <w:category>
          <w:name w:val="General"/>
          <w:gallery w:val="placeholder"/>
        </w:category>
        <w:types>
          <w:type w:val="bbPlcHdr"/>
        </w:types>
        <w:behaviors>
          <w:behavior w:val="content"/>
        </w:behaviors>
        <w:guid w:val="{A098237E-3260-4982-8E78-A1B6345B5025}"/>
      </w:docPartPr>
      <w:docPartBody>
        <w:p w:rsidR="0003778C" w:rsidRDefault="0003778C" w:rsidP="0003778C">
          <w:pPr>
            <w:pStyle w:val="87954852F1894A36AB82A92A575C016B"/>
          </w:pPr>
          <w:r w:rsidRPr="00DB19D9">
            <w:rPr>
              <w:rStyle w:val="PlaceholderText"/>
            </w:rPr>
            <w:t>Click or tap here to enter text.</w:t>
          </w:r>
        </w:p>
      </w:docPartBody>
    </w:docPart>
    <w:docPart>
      <w:docPartPr>
        <w:name w:val="6C46167184084FB6A0025A6AFEC2DB7C"/>
        <w:category>
          <w:name w:val="General"/>
          <w:gallery w:val="placeholder"/>
        </w:category>
        <w:types>
          <w:type w:val="bbPlcHdr"/>
        </w:types>
        <w:behaviors>
          <w:behavior w:val="content"/>
        </w:behaviors>
        <w:guid w:val="{D35202BF-90C1-4C17-9A16-F225FACB251B}"/>
      </w:docPartPr>
      <w:docPartBody>
        <w:p w:rsidR="0003778C" w:rsidRDefault="0003778C" w:rsidP="0003778C">
          <w:pPr>
            <w:pStyle w:val="6C46167184084FB6A0025A6AFEC2DB7C"/>
          </w:pPr>
          <w:r w:rsidRPr="002326CE">
            <w:rPr>
              <w:rStyle w:val="PlaceholderText"/>
            </w:rPr>
            <w:t>Click or tap here to enter text.</w:t>
          </w:r>
        </w:p>
      </w:docPartBody>
    </w:docPart>
    <w:docPart>
      <w:docPartPr>
        <w:name w:val="B2C86587803544879652FB5A7B157EBE"/>
        <w:category>
          <w:name w:val="General"/>
          <w:gallery w:val="placeholder"/>
        </w:category>
        <w:types>
          <w:type w:val="bbPlcHdr"/>
        </w:types>
        <w:behaviors>
          <w:behavior w:val="content"/>
        </w:behaviors>
        <w:guid w:val="{5961BE7C-1358-45A7-84C1-DD2323C407EE}"/>
      </w:docPartPr>
      <w:docPartBody>
        <w:p w:rsidR="0003778C" w:rsidRDefault="0003778C" w:rsidP="0003778C">
          <w:pPr>
            <w:pStyle w:val="B2C86587803544879652FB5A7B157EBE"/>
          </w:pPr>
          <w:r w:rsidRPr="00B35E28">
            <w:rPr>
              <w:rStyle w:val="PlaceholderText"/>
            </w:rPr>
            <w:t>Click or tap here to enter text.</w:t>
          </w:r>
        </w:p>
      </w:docPartBody>
    </w:docPart>
    <w:docPart>
      <w:docPartPr>
        <w:name w:val="B7CBE9F9152B4064AF402F37707237E4"/>
        <w:category>
          <w:name w:val="General"/>
          <w:gallery w:val="placeholder"/>
        </w:category>
        <w:types>
          <w:type w:val="bbPlcHdr"/>
        </w:types>
        <w:behaviors>
          <w:behavior w:val="content"/>
        </w:behaviors>
        <w:guid w:val="{69C22671-CED3-40C3-B3E5-D44282D8F397}"/>
      </w:docPartPr>
      <w:docPartBody>
        <w:p w:rsidR="00C600D4" w:rsidRDefault="00E61929" w:rsidP="00E61929">
          <w:pPr>
            <w:pStyle w:val="B7CBE9F9152B4064AF402F37707237E4"/>
          </w:pPr>
          <w:r w:rsidRPr="002326CE">
            <w:rPr>
              <w:rStyle w:val="PlaceholderText"/>
            </w:rPr>
            <w:t>Click or tap here to enter text.</w:t>
          </w:r>
        </w:p>
      </w:docPartBody>
    </w:docPart>
    <w:docPart>
      <w:docPartPr>
        <w:name w:val="C41AB896BE1C44BFB62BA61BEB331057"/>
        <w:category>
          <w:name w:val="General"/>
          <w:gallery w:val="placeholder"/>
        </w:category>
        <w:types>
          <w:type w:val="bbPlcHdr"/>
        </w:types>
        <w:behaviors>
          <w:behavior w:val="content"/>
        </w:behaviors>
        <w:guid w:val="{9ADAA8B8-44A3-4EB0-8CFF-DBFC01E8AD56}"/>
      </w:docPartPr>
      <w:docPartBody>
        <w:p w:rsidR="00C600D4" w:rsidRDefault="00C600D4" w:rsidP="00C600D4">
          <w:pPr>
            <w:pStyle w:val="C41AB896BE1C44BFB62BA61BEB331057"/>
          </w:pPr>
          <w:r>
            <w:rPr>
              <w:rStyle w:val="PlaceholderText"/>
            </w:rPr>
            <w:t>Click or tap here to enter text.</w:t>
          </w:r>
        </w:p>
      </w:docPartBody>
    </w:docPart>
    <w:docPart>
      <w:docPartPr>
        <w:name w:val="2563978D62944C75B471473D2838CFD3"/>
        <w:category>
          <w:name w:val="General"/>
          <w:gallery w:val="placeholder"/>
        </w:category>
        <w:types>
          <w:type w:val="bbPlcHdr"/>
        </w:types>
        <w:behaviors>
          <w:behavior w:val="content"/>
        </w:behaviors>
        <w:guid w:val="{BB6767A9-13A5-49D5-8E56-83735C23A8FD}"/>
      </w:docPartPr>
      <w:docPartBody>
        <w:p w:rsidR="001D316D" w:rsidRDefault="00B3411E" w:rsidP="00B3411E">
          <w:pPr>
            <w:pStyle w:val="2563978D62944C75B471473D2838CFD3"/>
          </w:pPr>
          <w:r w:rsidRPr="00B35E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3778C"/>
    <w:rsid w:val="0003778C"/>
    <w:rsid w:val="00172664"/>
    <w:rsid w:val="001A0444"/>
    <w:rsid w:val="001D316D"/>
    <w:rsid w:val="00334E42"/>
    <w:rsid w:val="0036118A"/>
    <w:rsid w:val="003E1A62"/>
    <w:rsid w:val="005D16BF"/>
    <w:rsid w:val="00724C8B"/>
    <w:rsid w:val="007729FE"/>
    <w:rsid w:val="00801838"/>
    <w:rsid w:val="008457CF"/>
    <w:rsid w:val="00874991"/>
    <w:rsid w:val="0092615A"/>
    <w:rsid w:val="009A3164"/>
    <w:rsid w:val="00B3411E"/>
    <w:rsid w:val="00B42126"/>
    <w:rsid w:val="00BD1690"/>
    <w:rsid w:val="00C600D4"/>
    <w:rsid w:val="00C63004"/>
    <w:rsid w:val="00E61929"/>
    <w:rsid w:val="00EA54BE"/>
    <w:rsid w:val="00FE49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3411E"/>
    <w:rPr>
      <w:color w:val="808080"/>
    </w:rPr>
  </w:style>
  <w:style w:type="paragraph" w:customStyle="1" w:styleId="87954852F1894A36AB82A92A575C016B">
    <w:name w:val="87954852F1894A36AB82A92A575C016B"/>
    <w:rsid w:val="0003778C"/>
  </w:style>
  <w:style w:type="paragraph" w:customStyle="1" w:styleId="6C46167184084FB6A0025A6AFEC2DB7C">
    <w:name w:val="6C46167184084FB6A0025A6AFEC2DB7C"/>
    <w:rsid w:val="0003778C"/>
  </w:style>
  <w:style w:type="paragraph" w:customStyle="1" w:styleId="C41AB896BE1C44BFB62BA61BEB331057">
    <w:name w:val="C41AB896BE1C44BFB62BA61BEB331057"/>
    <w:rsid w:val="00C600D4"/>
  </w:style>
  <w:style w:type="paragraph" w:customStyle="1" w:styleId="B2C86587803544879652FB5A7B157EBE">
    <w:name w:val="B2C86587803544879652FB5A7B157EBE"/>
    <w:rsid w:val="0003778C"/>
  </w:style>
  <w:style w:type="paragraph" w:customStyle="1" w:styleId="2563978D62944C75B471473D2838CFD3">
    <w:name w:val="2563978D62944C75B471473D2838CFD3"/>
    <w:rsid w:val="00B3411E"/>
  </w:style>
  <w:style w:type="paragraph" w:customStyle="1" w:styleId="B7CBE9F9152B4064AF402F37707237E4">
    <w:name w:val="B7CBE9F9152B4064AF402F37707237E4"/>
    <w:rsid w:val="00E619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375D2C-AAAD-4F70-9596-E389C01D7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98</Pages>
  <Words>21168</Words>
  <Characters>120660</Characters>
  <Application>Microsoft Office Word</Application>
  <DocSecurity>0</DocSecurity>
  <Lines>1005</Lines>
  <Paragraphs>283</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141545</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Moreno,Melissa M</cp:lastModifiedBy>
  <cp:revision>3</cp:revision>
  <dcterms:created xsi:type="dcterms:W3CDTF">2021-04-21T17:42:00Z</dcterms:created>
  <dcterms:modified xsi:type="dcterms:W3CDTF">2021-04-21T17:58:00Z</dcterms:modified>
</cp:coreProperties>
</file>